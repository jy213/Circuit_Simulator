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rPr>
        <w:id w:val="-1166540736"/>
        <w:docPartObj>
          <w:docPartGallery w:val="Cover Pages"/>
          <w:docPartUnique/>
        </w:docPartObj>
      </w:sdtPr>
      <w:sdtContent>
        <w:p w14:paraId="5279C010" w14:textId="467FEDEA" w:rsidR="00C24B2D" w:rsidRPr="006442C4" w:rsidRDefault="00C24B2D">
          <w:pPr>
            <w:rPr>
              <w:rFonts w:ascii="Times New Roman" w:hAnsi="Times New Roman" w:cs="Times New Roman"/>
            </w:rPr>
          </w:pPr>
          <w:r w:rsidRPr="006442C4">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23CA087F" wp14:editId="18B4AC1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FFB0CB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6442C4">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63A6117" wp14:editId="392B5CF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40"/>
                                    <w:szCs w:val="40"/>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7F6870D" w14:textId="1315EC37" w:rsidR="00C24B2D" w:rsidRPr="00C24B2D" w:rsidRDefault="00C24B2D">
                                    <w:pPr>
                                      <w:pStyle w:val="NoSpacing"/>
                                      <w:jc w:val="right"/>
                                      <w:rPr>
                                        <w:color w:val="595959" w:themeColor="text1" w:themeTint="A6"/>
                                        <w:sz w:val="40"/>
                                        <w:szCs w:val="40"/>
                                      </w:rPr>
                                    </w:pPr>
                                    <w:r w:rsidRPr="00C24B2D">
                                      <w:rPr>
                                        <w:color w:val="595959" w:themeColor="text1" w:themeTint="A6"/>
                                        <w:sz w:val="40"/>
                                        <w:szCs w:val="40"/>
                                      </w:rPr>
                                      <w:t>Jacky Jiang,</w:t>
                                    </w:r>
                                    <w:r w:rsidR="009E7B49">
                                      <w:rPr>
                                        <w:color w:val="595959" w:themeColor="text1" w:themeTint="A6"/>
                                        <w:sz w:val="40"/>
                                        <w:szCs w:val="40"/>
                                      </w:rPr>
                                      <w:t xml:space="preserve"> </w:t>
                                    </w:r>
                                    <w:proofErr w:type="spellStart"/>
                                    <w:r w:rsidRPr="00C24B2D">
                                      <w:rPr>
                                        <w:color w:val="595959" w:themeColor="text1" w:themeTint="A6"/>
                                        <w:sz w:val="40"/>
                                        <w:szCs w:val="40"/>
                                      </w:rPr>
                                      <w:t>Haoran</w:t>
                                    </w:r>
                                    <w:proofErr w:type="spellEnd"/>
                                    <w:r w:rsidRPr="00C24B2D">
                                      <w:rPr>
                                        <w:color w:val="595959" w:themeColor="text1" w:themeTint="A6"/>
                                        <w:sz w:val="40"/>
                                        <w:szCs w:val="40"/>
                                      </w:rPr>
                                      <w:t xml:space="preserve"> Wu,</w:t>
                                    </w:r>
                                    <w:r w:rsidR="009E7B49">
                                      <w:rPr>
                                        <w:color w:val="595959" w:themeColor="text1" w:themeTint="A6"/>
                                        <w:sz w:val="40"/>
                                        <w:szCs w:val="40"/>
                                      </w:rPr>
                                      <w:t xml:space="preserve"> </w:t>
                                    </w:r>
                                    <w:proofErr w:type="spellStart"/>
                                    <w:r w:rsidRPr="00C24B2D">
                                      <w:rPr>
                                        <w:color w:val="595959" w:themeColor="text1" w:themeTint="A6"/>
                                        <w:sz w:val="40"/>
                                        <w:szCs w:val="40"/>
                                      </w:rPr>
                                      <w:t>Tanglitong</w:t>
                                    </w:r>
                                    <w:proofErr w:type="spellEnd"/>
                                    <w:r w:rsidRPr="00C24B2D">
                                      <w:rPr>
                                        <w:color w:val="595959" w:themeColor="text1" w:themeTint="A6"/>
                                        <w:sz w:val="40"/>
                                        <w:szCs w:val="40"/>
                                      </w:rPr>
                                      <w:t xml:space="preserve"> Zhang </w:t>
                                    </w:r>
                                  </w:p>
                                </w:sdtContent>
                              </w:sdt>
                              <w:p w14:paraId="77A7E87E" w14:textId="1172A8C2" w:rsidR="00C24B2D" w:rsidRDefault="00C24B2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63A611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40"/>
                              <w:szCs w:val="40"/>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7F6870D" w14:textId="1315EC37" w:rsidR="00C24B2D" w:rsidRPr="00C24B2D" w:rsidRDefault="00C24B2D">
                              <w:pPr>
                                <w:pStyle w:val="NoSpacing"/>
                                <w:jc w:val="right"/>
                                <w:rPr>
                                  <w:color w:val="595959" w:themeColor="text1" w:themeTint="A6"/>
                                  <w:sz w:val="40"/>
                                  <w:szCs w:val="40"/>
                                </w:rPr>
                              </w:pPr>
                              <w:r w:rsidRPr="00C24B2D">
                                <w:rPr>
                                  <w:color w:val="595959" w:themeColor="text1" w:themeTint="A6"/>
                                  <w:sz w:val="40"/>
                                  <w:szCs w:val="40"/>
                                </w:rPr>
                                <w:t>Jacky Jiang,</w:t>
                              </w:r>
                              <w:r w:rsidR="009E7B49">
                                <w:rPr>
                                  <w:color w:val="595959" w:themeColor="text1" w:themeTint="A6"/>
                                  <w:sz w:val="40"/>
                                  <w:szCs w:val="40"/>
                                </w:rPr>
                                <w:t xml:space="preserve"> </w:t>
                              </w:r>
                              <w:proofErr w:type="spellStart"/>
                              <w:r w:rsidRPr="00C24B2D">
                                <w:rPr>
                                  <w:color w:val="595959" w:themeColor="text1" w:themeTint="A6"/>
                                  <w:sz w:val="40"/>
                                  <w:szCs w:val="40"/>
                                </w:rPr>
                                <w:t>Haoran</w:t>
                              </w:r>
                              <w:proofErr w:type="spellEnd"/>
                              <w:r w:rsidRPr="00C24B2D">
                                <w:rPr>
                                  <w:color w:val="595959" w:themeColor="text1" w:themeTint="A6"/>
                                  <w:sz w:val="40"/>
                                  <w:szCs w:val="40"/>
                                </w:rPr>
                                <w:t xml:space="preserve"> Wu,</w:t>
                              </w:r>
                              <w:r w:rsidR="009E7B49">
                                <w:rPr>
                                  <w:color w:val="595959" w:themeColor="text1" w:themeTint="A6"/>
                                  <w:sz w:val="40"/>
                                  <w:szCs w:val="40"/>
                                </w:rPr>
                                <w:t xml:space="preserve"> </w:t>
                              </w:r>
                              <w:proofErr w:type="spellStart"/>
                              <w:r w:rsidRPr="00C24B2D">
                                <w:rPr>
                                  <w:color w:val="595959" w:themeColor="text1" w:themeTint="A6"/>
                                  <w:sz w:val="40"/>
                                  <w:szCs w:val="40"/>
                                </w:rPr>
                                <w:t>Tanglitong</w:t>
                              </w:r>
                              <w:proofErr w:type="spellEnd"/>
                              <w:r w:rsidRPr="00C24B2D">
                                <w:rPr>
                                  <w:color w:val="595959" w:themeColor="text1" w:themeTint="A6"/>
                                  <w:sz w:val="40"/>
                                  <w:szCs w:val="40"/>
                                </w:rPr>
                                <w:t xml:space="preserve"> Zhang </w:t>
                              </w:r>
                            </w:p>
                          </w:sdtContent>
                        </w:sdt>
                        <w:p w14:paraId="77A7E87E" w14:textId="1172A8C2" w:rsidR="00C24B2D" w:rsidRDefault="00C24B2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6442C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C9D7C95" wp14:editId="0852692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8F23C1" w14:textId="46BAE9F4" w:rsidR="00C24B2D" w:rsidRPr="00C24B2D" w:rsidRDefault="00C24B2D">
                                <w:pPr>
                                  <w:pStyle w:val="NoSpacing"/>
                                  <w:jc w:val="right"/>
                                  <w:rPr>
                                    <w:color w:val="4472C4" w:themeColor="accent1"/>
                                    <w:sz w:val="36"/>
                                    <w:szCs w:val="36"/>
                                  </w:rPr>
                                </w:pPr>
                                <w:r w:rsidRPr="00C24B2D">
                                  <w:rPr>
                                    <w:color w:val="4472C4" w:themeColor="accent1"/>
                                    <w:sz w:val="36"/>
                                    <w:szCs w:val="36"/>
                                  </w:rPr>
                                  <w:t>word count:</w:t>
                                </w:r>
                                <w:r w:rsidR="0002109A">
                                  <w:rPr>
                                    <w:color w:val="4472C4" w:themeColor="accent1"/>
                                    <w:sz w:val="36"/>
                                    <w:szCs w:val="36"/>
                                  </w:rPr>
                                  <w:t xml:space="preserve"> 9943</w:t>
                                </w:r>
                                <w:r w:rsidRPr="00C24B2D">
                                  <w:rPr>
                                    <w:color w:val="4472C4" w:themeColor="accent1"/>
                                    <w:sz w:val="36"/>
                                    <w:szCs w:val="36"/>
                                  </w:rPr>
                                  <w:t xml:space="preserve">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15B983A" w14:textId="3A5B0B7D" w:rsidR="00C24B2D" w:rsidRDefault="00C24B2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C9D7C95"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14:paraId="7F8F23C1" w14:textId="46BAE9F4" w:rsidR="00C24B2D" w:rsidRPr="00C24B2D" w:rsidRDefault="00C24B2D">
                          <w:pPr>
                            <w:pStyle w:val="NoSpacing"/>
                            <w:jc w:val="right"/>
                            <w:rPr>
                              <w:color w:val="4472C4" w:themeColor="accent1"/>
                              <w:sz w:val="36"/>
                              <w:szCs w:val="36"/>
                            </w:rPr>
                          </w:pPr>
                          <w:r w:rsidRPr="00C24B2D">
                            <w:rPr>
                              <w:color w:val="4472C4" w:themeColor="accent1"/>
                              <w:sz w:val="36"/>
                              <w:szCs w:val="36"/>
                            </w:rPr>
                            <w:t>word count:</w:t>
                          </w:r>
                          <w:r w:rsidR="0002109A">
                            <w:rPr>
                              <w:color w:val="4472C4" w:themeColor="accent1"/>
                              <w:sz w:val="36"/>
                              <w:szCs w:val="36"/>
                            </w:rPr>
                            <w:t xml:space="preserve"> 9943</w:t>
                          </w:r>
                          <w:r w:rsidRPr="00C24B2D">
                            <w:rPr>
                              <w:color w:val="4472C4" w:themeColor="accent1"/>
                              <w:sz w:val="36"/>
                              <w:szCs w:val="36"/>
                            </w:rPr>
                            <w:t xml:space="preserve">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15B983A" w14:textId="3A5B0B7D" w:rsidR="00C24B2D" w:rsidRDefault="00C24B2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6442C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B9841C7" wp14:editId="4B20640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EBBF51" w14:textId="44777B85" w:rsidR="00C24B2D" w:rsidRDefault="00C24B2D">
                                <w:pPr>
                                  <w:jc w:val="right"/>
                                  <w:rPr>
                                    <w:color w:val="4472C4" w:themeColor="accent1"/>
                                    <w:sz w:val="64"/>
                                    <w:szCs w:val="64"/>
                                  </w:rPr>
                                </w:pPr>
                                <w:sdt>
                                  <w:sdtPr>
                                    <w:rPr>
                                      <w:rFonts w:hint="eastAsia"/>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4472C4" w:themeColor="accent1"/>
                                        <w:sz w:val="64"/>
                                        <w:szCs w:val="64"/>
                                      </w:rPr>
                                      <w:t xml:space="preserve">ELEC40006 </w:t>
                                    </w:r>
                                    <w:r>
                                      <w:rPr>
                                        <w:rFonts w:hint="eastAsia"/>
                                        <w:caps/>
                                        <w:color w:val="4472C4" w:themeColor="accent1"/>
                                        <w:sz w:val="64"/>
                                        <w:szCs w:val="64"/>
                                      </w:rPr>
                                      <w:br/>
                                    </w:r>
                                    <w:r>
                                      <w:rPr>
                                        <w:rFonts w:hint="eastAsia"/>
                                        <w:color w:val="4472C4" w:themeColor="accent1"/>
                                        <w:sz w:val="64"/>
                                        <w:szCs w:val="64"/>
                                      </w:rPr>
                                      <w:t xml:space="preserve">Electronic </w:t>
                                    </w:r>
                                    <w:r w:rsidR="00EB461B">
                                      <w:rPr>
                                        <w:color w:val="4472C4" w:themeColor="accent1"/>
                                        <w:sz w:val="64"/>
                                        <w:szCs w:val="64"/>
                                      </w:rPr>
                                      <w:t>Des</w:t>
                                    </w:r>
                                    <w:r>
                                      <w:rPr>
                                        <w:rFonts w:hint="eastAsia"/>
                                        <w:color w:val="4472C4" w:themeColor="accent1"/>
                                        <w:sz w:val="64"/>
                                        <w:szCs w:val="64"/>
                                      </w:rPr>
                                      <w:t xml:space="preserve">ign Project </w:t>
                                    </w:r>
                                    <w:r>
                                      <w:rPr>
                                        <w:rFonts w:hint="eastAsia"/>
                                        <w:caps/>
                                        <w:color w:val="4472C4" w:themeColor="accent1"/>
                                        <w:sz w:val="64"/>
                                        <w:szCs w:val="64"/>
                                      </w:rPr>
                                      <w:t>2021</w:t>
                                    </w:r>
                                  </w:sdtContent>
                                </w:sdt>
                              </w:p>
                              <w:sdt>
                                <w:sdtPr>
                                  <w:rPr>
                                    <w:color w:val="404040" w:themeColor="text1" w:themeTint="BF"/>
                                    <w:sz w:val="52"/>
                                    <w:szCs w:val="5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173C86" w14:textId="28DC0309" w:rsidR="00C24B2D" w:rsidRPr="00C24B2D" w:rsidRDefault="00C24B2D">
                                    <w:pPr>
                                      <w:jc w:val="right"/>
                                      <w:rPr>
                                        <w:smallCaps/>
                                        <w:color w:val="404040" w:themeColor="text1" w:themeTint="BF"/>
                                        <w:sz w:val="52"/>
                                        <w:szCs w:val="52"/>
                                      </w:rPr>
                                    </w:pPr>
                                    <w:r w:rsidRPr="00C24B2D">
                                      <w:rPr>
                                        <w:color w:val="404040" w:themeColor="text1" w:themeTint="BF"/>
                                        <w:sz w:val="52"/>
                                        <w:szCs w:val="52"/>
                                      </w:rPr>
                                      <w:t>Circuit Simulator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9841C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14:paraId="21EBBF51" w14:textId="44777B85" w:rsidR="00C24B2D" w:rsidRDefault="00C24B2D">
                          <w:pPr>
                            <w:jc w:val="right"/>
                            <w:rPr>
                              <w:color w:val="4472C4" w:themeColor="accent1"/>
                              <w:sz w:val="64"/>
                              <w:szCs w:val="64"/>
                            </w:rPr>
                          </w:pPr>
                          <w:sdt>
                            <w:sdtPr>
                              <w:rPr>
                                <w:rFonts w:hint="eastAsia"/>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4472C4" w:themeColor="accent1"/>
                                  <w:sz w:val="64"/>
                                  <w:szCs w:val="64"/>
                                </w:rPr>
                                <w:t xml:space="preserve">ELEC40006 </w:t>
                              </w:r>
                              <w:r>
                                <w:rPr>
                                  <w:rFonts w:hint="eastAsia"/>
                                  <w:caps/>
                                  <w:color w:val="4472C4" w:themeColor="accent1"/>
                                  <w:sz w:val="64"/>
                                  <w:szCs w:val="64"/>
                                </w:rPr>
                                <w:br/>
                              </w:r>
                              <w:r>
                                <w:rPr>
                                  <w:rFonts w:hint="eastAsia"/>
                                  <w:color w:val="4472C4" w:themeColor="accent1"/>
                                  <w:sz w:val="64"/>
                                  <w:szCs w:val="64"/>
                                </w:rPr>
                                <w:t xml:space="preserve">Electronic </w:t>
                              </w:r>
                              <w:r w:rsidR="00EB461B">
                                <w:rPr>
                                  <w:color w:val="4472C4" w:themeColor="accent1"/>
                                  <w:sz w:val="64"/>
                                  <w:szCs w:val="64"/>
                                </w:rPr>
                                <w:t>Des</w:t>
                              </w:r>
                              <w:r>
                                <w:rPr>
                                  <w:rFonts w:hint="eastAsia"/>
                                  <w:color w:val="4472C4" w:themeColor="accent1"/>
                                  <w:sz w:val="64"/>
                                  <w:szCs w:val="64"/>
                                </w:rPr>
                                <w:t xml:space="preserve">ign Project </w:t>
                              </w:r>
                              <w:r>
                                <w:rPr>
                                  <w:rFonts w:hint="eastAsia"/>
                                  <w:caps/>
                                  <w:color w:val="4472C4" w:themeColor="accent1"/>
                                  <w:sz w:val="64"/>
                                  <w:szCs w:val="64"/>
                                </w:rPr>
                                <w:t>2021</w:t>
                              </w:r>
                            </w:sdtContent>
                          </w:sdt>
                        </w:p>
                        <w:sdt>
                          <w:sdtPr>
                            <w:rPr>
                              <w:color w:val="404040" w:themeColor="text1" w:themeTint="BF"/>
                              <w:sz w:val="52"/>
                              <w:szCs w:val="5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173C86" w14:textId="28DC0309" w:rsidR="00C24B2D" w:rsidRPr="00C24B2D" w:rsidRDefault="00C24B2D">
                              <w:pPr>
                                <w:jc w:val="right"/>
                                <w:rPr>
                                  <w:smallCaps/>
                                  <w:color w:val="404040" w:themeColor="text1" w:themeTint="BF"/>
                                  <w:sz w:val="52"/>
                                  <w:szCs w:val="52"/>
                                </w:rPr>
                              </w:pPr>
                              <w:r w:rsidRPr="00C24B2D">
                                <w:rPr>
                                  <w:color w:val="404040" w:themeColor="text1" w:themeTint="BF"/>
                                  <w:sz w:val="52"/>
                                  <w:szCs w:val="52"/>
                                </w:rPr>
                                <w:t>Circuit Simulator</w:t>
                              </w:r>
                            </w:p>
                          </w:sdtContent>
                        </w:sdt>
                      </w:txbxContent>
                    </v:textbox>
                    <w10:wrap type="square" anchorx="page" anchory="page"/>
                  </v:shape>
                </w:pict>
              </mc:Fallback>
            </mc:AlternateContent>
          </w:r>
        </w:p>
        <w:p w14:paraId="1882AB69" w14:textId="48FDAA6D" w:rsidR="00C24B2D" w:rsidRPr="006442C4" w:rsidRDefault="00C24B2D">
          <w:pPr>
            <w:rPr>
              <w:rFonts w:ascii="Times New Roman" w:eastAsiaTheme="majorEastAsia" w:hAnsi="Times New Roman" w:cs="Times New Roman"/>
              <w:b/>
              <w:bCs/>
              <w:color w:val="2F5496" w:themeColor="accent1" w:themeShade="BF"/>
              <w:sz w:val="28"/>
              <w:szCs w:val="28"/>
              <w:lang w:val="en-US" w:eastAsia="en-US"/>
            </w:rPr>
          </w:pPr>
          <w:r w:rsidRPr="006442C4">
            <w:rPr>
              <w:rFonts w:ascii="Times New Roman" w:hAnsi="Times New Roman" w:cs="Times New Roman"/>
            </w:rPr>
            <w:br w:type="page"/>
          </w:r>
        </w:p>
      </w:sdtContent>
    </w:sdt>
    <w:sdt>
      <w:sdtPr>
        <w:id w:val="898255751"/>
        <w:docPartObj>
          <w:docPartGallery w:val="Table of Contents"/>
          <w:docPartUnique/>
        </w:docPartObj>
      </w:sdtPr>
      <w:sdtEndPr>
        <w:rPr>
          <w:rFonts w:asciiTheme="minorHAnsi" w:eastAsiaTheme="minorEastAsia" w:hAnsiTheme="minorHAnsi" w:cstheme="minorBidi"/>
          <w:noProof/>
          <w:color w:val="auto"/>
          <w:sz w:val="24"/>
          <w:szCs w:val="24"/>
          <w:lang w:val="en-CN" w:eastAsia="zh-CN"/>
        </w:rPr>
      </w:sdtEndPr>
      <w:sdtContent>
        <w:p w14:paraId="638972D1" w14:textId="7A72A233" w:rsidR="00957AEA" w:rsidRDefault="00957AEA">
          <w:pPr>
            <w:pStyle w:val="TOCHeading"/>
          </w:pPr>
          <w:r>
            <w:t>Table of Contents</w:t>
          </w:r>
        </w:p>
        <w:p w14:paraId="263C1438" w14:textId="5844DF4F" w:rsidR="00957AEA" w:rsidRDefault="00957AEA">
          <w:pPr>
            <w:pStyle w:val="TOC1"/>
            <w:tabs>
              <w:tab w:val="right" w:leader="dot" w:pos="9016"/>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74476385" w:history="1">
            <w:r w:rsidRPr="00CC3625">
              <w:rPr>
                <w:rStyle w:val="Hyperlink"/>
                <w:rFonts w:cs="Times New Roman"/>
                <w:noProof/>
              </w:rPr>
              <w:t>Introduction</w:t>
            </w:r>
            <w:r>
              <w:rPr>
                <w:noProof/>
                <w:webHidden/>
              </w:rPr>
              <w:tab/>
            </w:r>
            <w:r>
              <w:rPr>
                <w:noProof/>
                <w:webHidden/>
              </w:rPr>
              <w:fldChar w:fldCharType="begin"/>
            </w:r>
            <w:r>
              <w:rPr>
                <w:noProof/>
                <w:webHidden/>
              </w:rPr>
              <w:instrText xml:space="preserve"> PAGEREF _Toc74476385 \h </w:instrText>
            </w:r>
            <w:r>
              <w:rPr>
                <w:noProof/>
                <w:webHidden/>
              </w:rPr>
            </w:r>
            <w:r>
              <w:rPr>
                <w:noProof/>
                <w:webHidden/>
              </w:rPr>
              <w:fldChar w:fldCharType="separate"/>
            </w:r>
            <w:r>
              <w:rPr>
                <w:noProof/>
                <w:webHidden/>
              </w:rPr>
              <w:t>2</w:t>
            </w:r>
            <w:r>
              <w:rPr>
                <w:noProof/>
                <w:webHidden/>
              </w:rPr>
              <w:fldChar w:fldCharType="end"/>
            </w:r>
          </w:hyperlink>
        </w:p>
        <w:p w14:paraId="69E0784A" w14:textId="22B61798" w:rsidR="00957AEA" w:rsidRDefault="00957AEA">
          <w:pPr>
            <w:pStyle w:val="TOC1"/>
            <w:tabs>
              <w:tab w:val="right" w:leader="dot" w:pos="9016"/>
            </w:tabs>
            <w:rPr>
              <w:b w:val="0"/>
              <w:bCs w:val="0"/>
              <w:i w:val="0"/>
              <w:iCs w:val="0"/>
              <w:noProof/>
            </w:rPr>
          </w:pPr>
          <w:hyperlink w:anchor="_Toc74476386" w:history="1">
            <w:r w:rsidRPr="00CC3625">
              <w:rPr>
                <w:rStyle w:val="Hyperlink"/>
                <w:rFonts w:eastAsia="Times New Roman" w:cs="Times New Roman"/>
                <w:noProof/>
              </w:rPr>
              <w:t>Technical Problem</w:t>
            </w:r>
            <w:r>
              <w:rPr>
                <w:noProof/>
                <w:webHidden/>
              </w:rPr>
              <w:tab/>
            </w:r>
            <w:r>
              <w:rPr>
                <w:noProof/>
                <w:webHidden/>
              </w:rPr>
              <w:fldChar w:fldCharType="begin"/>
            </w:r>
            <w:r>
              <w:rPr>
                <w:noProof/>
                <w:webHidden/>
              </w:rPr>
              <w:instrText xml:space="preserve"> PAGEREF _Toc74476386 \h </w:instrText>
            </w:r>
            <w:r>
              <w:rPr>
                <w:noProof/>
                <w:webHidden/>
              </w:rPr>
            </w:r>
            <w:r>
              <w:rPr>
                <w:noProof/>
                <w:webHidden/>
              </w:rPr>
              <w:fldChar w:fldCharType="separate"/>
            </w:r>
            <w:r>
              <w:rPr>
                <w:noProof/>
                <w:webHidden/>
              </w:rPr>
              <w:t>3</w:t>
            </w:r>
            <w:r>
              <w:rPr>
                <w:noProof/>
                <w:webHidden/>
              </w:rPr>
              <w:fldChar w:fldCharType="end"/>
            </w:r>
          </w:hyperlink>
        </w:p>
        <w:p w14:paraId="6373A7D1" w14:textId="39E00348" w:rsidR="00957AEA" w:rsidRDefault="00957AEA">
          <w:pPr>
            <w:pStyle w:val="TOC1"/>
            <w:tabs>
              <w:tab w:val="right" w:leader="dot" w:pos="9016"/>
            </w:tabs>
            <w:rPr>
              <w:b w:val="0"/>
              <w:bCs w:val="0"/>
              <w:i w:val="0"/>
              <w:iCs w:val="0"/>
              <w:noProof/>
            </w:rPr>
          </w:pPr>
          <w:hyperlink w:anchor="_Toc74476387" w:history="1">
            <w:r w:rsidRPr="00CC3625">
              <w:rPr>
                <w:rStyle w:val="Hyperlink"/>
                <w:rFonts w:eastAsia="Times New Roman" w:cs="Times New Roman"/>
                <w:noProof/>
                <w:lang w:val="en-US"/>
              </w:rPr>
              <w:t>Software Requirement Specification</w:t>
            </w:r>
            <w:r>
              <w:rPr>
                <w:noProof/>
                <w:webHidden/>
              </w:rPr>
              <w:tab/>
            </w:r>
            <w:r>
              <w:rPr>
                <w:noProof/>
                <w:webHidden/>
              </w:rPr>
              <w:fldChar w:fldCharType="begin"/>
            </w:r>
            <w:r>
              <w:rPr>
                <w:noProof/>
                <w:webHidden/>
              </w:rPr>
              <w:instrText xml:space="preserve"> PAGEREF _Toc74476387 \h </w:instrText>
            </w:r>
            <w:r>
              <w:rPr>
                <w:noProof/>
                <w:webHidden/>
              </w:rPr>
            </w:r>
            <w:r>
              <w:rPr>
                <w:noProof/>
                <w:webHidden/>
              </w:rPr>
              <w:fldChar w:fldCharType="separate"/>
            </w:r>
            <w:r>
              <w:rPr>
                <w:noProof/>
                <w:webHidden/>
              </w:rPr>
              <w:t>5</w:t>
            </w:r>
            <w:r>
              <w:rPr>
                <w:noProof/>
                <w:webHidden/>
              </w:rPr>
              <w:fldChar w:fldCharType="end"/>
            </w:r>
          </w:hyperlink>
        </w:p>
        <w:p w14:paraId="66F9DD35" w14:textId="08799561" w:rsidR="00957AEA" w:rsidRDefault="00957AEA">
          <w:pPr>
            <w:pStyle w:val="TOC2"/>
            <w:tabs>
              <w:tab w:val="right" w:leader="dot" w:pos="9016"/>
            </w:tabs>
            <w:rPr>
              <w:b w:val="0"/>
              <w:bCs w:val="0"/>
              <w:noProof/>
              <w:sz w:val="24"/>
              <w:szCs w:val="24"/>
            </w:rPr>
          </w:pPr>
          <w:hyperlink w:anchor="_Toc74476388" w:history="1">
            <w:r w:rsidRPr="00CC3625">
              <w:rPr>
                <w:rStyle w:val="Hyperlink"/>
                <w:rFonts w:eastAsia="Times New Roman" w:cs="Times New Roman"/>
                <w:noProof/>
                <w:lang w:val="en-US"/>
              </w:rPr>
              <w:t>Purpose</w:t>
            </w:r>
            <w:r>
              <w:rPr>
                <w:noProof/>
                <w:webHidden/>
              </w:rPr>
              <w:tab/>
            </w:r>
            <w:r>
              <w:rPr>
                <w:noProof/>
                <w:webHidden/>
              </w:rPr>
              <w:fldChar w:fldCharType="begin"/>
            </w:r>
            <w:r>
              <w:rPr>
                <w:noProof/>
                <w:webHidden/>
              </w:rPr>
              <w:instrText xml:space="preserve"> PAGEREF _Toc74476388 \h </w:instrText>
            </w:r>
            <w:r>
              <w:rPr>
                <w:noProof/>
                <w:webHidden/>
              </w:rPr>
            </w:r>
            <w:r>
              <w:rPr>
                <w:noProof/>
                <w:webHidden/>
              </w:rPr>
              <w:fldChar w:fldCharType="separate"/>
            </w:r>
            <w:r>
              <w:rPr>
                <w:noProof/>
                <w:webHidden/>
              </w:rPr>
              <w:t>5</w:t>
            </w:r>
            <w:r>
              <w:rPr>
                <w:noProof/>
                <w:webHidden/>
              </w:rPr>
              <w:fldChar w:fldCharType="end"/>
            </w:r>
          </w:hyperlink>
        </w:p>
        <w:p w14:paraId="1AA823C1" w14:textId="1C793A41" w:rsidR="00957AEA" w:rsidRDefault="00957AEA">
          <w:pPr>
            <w:pStyle w:val="TOC2"/>
            <w:tabs>
              <w:tab w:val="right" w:leader="dot" w:pos="9016"/>
            </w:tabs>
            <w:rPr>
              <w:b w:val="0"/>
              <w:bCs w:val="0"/>
              <w:noProof/>
              <w:sz w:val="24"/>
              <w:szCs w:val="24"/>
            </w:rPr>
          </w:pPr>
          <w:hyperlink w:anchor="_Toc74476389" w:history="1">
            <w:r w:rsidRPr="00CC3625">
              <w:rPr>
                <w:rStyle w:val="Hyperlink"/>
                <w:rFonts w:eastAsia="Times New Roman" w:cs="Times New Roman"/>
                <w:noProof/>
                <w:lang w:val="en-US"/>
              </w:rPr>
              <w:t>Intended Audience</w:t>
            </w:r>
            <w:r>
              <w:rPr>
                <w:noProof/>
                <w:webHidden/>
              </w:rPr>
              <w:tab/>
            </w:r>
            <w:r>
              <w:rPr>
                <w:noProof/>
                <w:webHidden/>
              </w:rPr>
              <w:fldChar w:fldCharType="begin"/>
            </w:r>
            <w:r>
              <w:rPr>
                <w:noProof/>
                <w:webHidden/>
              </w:rPr>
              <w:instrText xml:space="preserve"> PAGEREF _Toc74476389 \h </w:instrText>
            </w:r>
            <w:r>
              <w:rPr>
                <w:noProof/>
                <w:webHidden/>
              </w:rPr>
            </w:r>
            <w:r>
              <w:rPr>
                <w:noProof/>
                <w:webHidden/>
              </w:rPr>
              <w:fldChar w:fldCharType="separate"/>
            </w:r>
            <w:r>
              <w:rPr>
                <w:noProof/>
                <w:webHidden/>
              </w:rPr>
              <w:t>5</w:t>
            </w:r>
            <w:r>
              <w:rPr>
                <w:noProof/>
                <w:webHidden/>
              </w:rPr>
              <w:fldChar w:fldCharType="end"/>
            </w:r>
          </w:hyperlink>
        </w:p>
        <w:p w14:paraId="3F70735D" w14:textId="058D7F41" w:rsidR="00957AEA" w:rsidRDefault="00957AEA">
          <w:pPr>
            <w:pStyle w:val="TOC2"/>
            <w:tabs>
              <w:tab w:val="right" w:leader="dot" w:pos="9016"/>
            </w:tabs>
            <w:rPr>
              <w:b w:val="0"/>
              <w:bCs w:val="0"/>
              <w:noProof/>
              <w:sz w:val="24"/>
              <w:szCs w:val="24"/>
            </w:rPr>
          </w:pPr>
          <w:hyperlink w:anchor="_Toc74476390" w:history="1">
            <w:r w:rsidRPr="00CC3625">
              <w:rPr>
                <w:rStyle w:val="Hyperlink"/>
                <w:rFonts w:eastAsia="Times New Roman" w:cs="Times New Roman"/>
                <w:noProof/>
                <w:lang w:val="en-US"/>
              </w:rPr>
              <w:t>Product Feature</w:t>
            </w:r>
            <w:r>
              <w:rPr>
                <w:noProof/>
                <w:webHidden/>
              </w:rPr>
              <w:tab/>
            </w:r>
            <w:r>
              <w:rPr>
                <w:noProof/>
                <w:webHidden/>
              </w:rPr>
              <w:fldChar w:fldCharType="begin"/>
            </w:r>
            <w:r>
              <w:rPr>
                <w:noProof/>
                <w:webHidden/>
              </w:rPr>
              <w:instrText xml:space="preserve"> PAGEREF _Toc74476390 \h </w:instrText>
            </w:r>
            <w:r>
              <w:rPr>
                <w:noProof/>
                <w:webHidden/>
              </w:rPr>
            </w:r>
            <w:r>
              <w:rPr>
                <w:noProof/>
                <w:webHidden/>
              </w:rPr>
              <w:fldChar w:fldCharType="separate"/>
            </w:r>
            <w:r>
              <w:rPr>
                <w:noProof/>
                <w:webHidden/>
              </w:rPr>
              <w:t>5</w:t>
            </w:r>
            <w:r>
              <w:rPr>
                <w:noProof/>
                <w:webHidden/>
              </w:rPr>
              <w:fldChar w:fldCharType="end"/>
            </w:r>
          </w:hyperlink>
        </w:p>
        <w:p w14:paraId="58067EDD" w14:textId="09CE52D3" w:rsidR="00957AEA" w:rsidRDefault="00957AEA">
          <w:pPr>
            <w:pStyle w:val="TOC2"/>
            <w:tabs>
              <w:tab w:val="right" w:leader="dot" w:pos="9016"/>
            </w:tabs>
            <w:rPr>
              <w:b w:val="0"/>
              <w:bCs w:val="0"/>
              <w:noProof/>
              <w:sz w:val="24"/>
              <w:szCs w:val="24"/>
            </w:rPr>
          </w:pPr>
          <w:hyperlink w:anchor="_Toc74476391" w:history="1">
            <w:r w:rsidRPr="00CC3625">
              <w:rPr>
                <w:rStyle w:val="Hyperlink"/>
                <w:rFonts w:eastAsia="Times New Roman" w:cs="Times New Roman"/>
                <w:noProof/>
                <w:lang w:val="en-US"/>
              </w:rPr>
              <w:t>Functional Requirements</w:t>
            </w:r>
            <w:r>
              <w:rPr>
                <w:noProof/>
                <w:webHidden/>
              </w:rPr>
              <w:tab/>
            </w:r>
            <w:r>
              <w:rPr>
                <w:noProof/>
                <w:webHidden/>
              </w:rPr>
              <w:fldChar w:fldCharType="begin"/>
            </w:r>
            <w:r>
              <w:rPr>
                <w:noProof/>
                <w:webHidden/>
              </w:rPr>
              <w:instrText xml:space="preserve"> PAGEREF _Toc74476391 \h </w:instrText>
            </w:r>
            <w:r>
              <w:rPr>
                <w:noProof/>
                <w:webHidden/>
              </w:rPr>
            </w:r>
            <w:r>
              <w:rPr>
                <w:noProof/>
                <w:webHidden/>
              </w:rPr>
              <w:fldChar w:fldCharType="separate"/>
            </w:r>
            <w:r>
              <w:rPr>
                <w:noProof/>
                <w:webHidden/>
              </w:rPr>
              <w:t>5</w:t>
            </w:r>
            <w:r>
              <w:rPr>
                <w:noProof/>
                <w:webHidden/>
              </w:rPr>
              <w:fldChar w:fldCharType="end"/>
            </w:r>
          </w:hyperlink>
        </w:p>
        <w:p w14:paraId="0C3DDA73" w14:textId="4CF53327" w:rsidR="00957AEA" w:rsidRDefault="00957AEA">
          <w:pPr>
            <w:pStyle w:val="TOC2"/>
            <w:tabs>
              <w:tab w:val="right" w:leader="dot" w:pos="9016"/>
            </w:tabs>
            <w:rPr>
              <w:b w:val="0"/>
              <w:bCs w:val="0"/>
              <w:noProof/>
              <w:sz w:val="24"/>
              <w:szCs w:val="24"/>
            </w:rPr>
          </w:pPr>
          <w:hyperlink w:anchor="_Toc74476392" w:history="1">
            <w:r w:rsidRPr="00CC3625">
              <w:rPr>
                <w:rStyle w:val="Hyperlink"/>
                <w:rFonts w:eastAsia="Times New Roman" w:cs="Times New Roman"/>
                <w:noProof/>
                <w:lang w:val="en-US"/>
              </w:rPr>
              <w:t>Nonfunctional Requirements</w:t>
            </w:r>
            <w:r>
              <w:rPr>
                <w:noProof/>
                <w:webHidden/>
              </w:rPr>
              <w:tab/>
            </w:r>
            <w:r>
              <w:rPr>
                <w:noProof/>
                <w:webHidden/>
              </w:rPr>
              <w:fldChar w:fldCharType="begin"/>
            </w:r>
            <w:r>
              <w:rPr>
                <w:noProof/>
                <w:webHidden/>
              </w:rPr>
              <w:instrText xml:space="preserve"> PAGEREF _Toc74476392 \h </w:instrText>
            </w:r>
            <w:r>
              <w:rPr>
                <w:noProof/>
                <w:webHidden/>
              </w:rPr>
            </w:r>
            <w:r>
              <w:rPr>
                <w:noProof/>
                <w:webHidden/>
              </w:rPr>
              <w:fldChar w:fldCharType="separate"/>
            </w:r>
            <w:r>
              <w:rPr>
                <w:noProof/>
                <w:webHidden/>
              </w:rPr>
              <w:t>7</w:t>
            </w:r>
            <w:r>
              <w:rPr>
                <w:noProof/>
                <w:webHidden/>
              </w:rPr>
              <w:fldChar w:fldCharType="end"/>
            </w:r>
          </w:hyperlink>
        </w:p>
        <w:p w14:paraId="3BF2326A" w14:textId="6DF41DA2" w:rsidR="00957AEA" w:rsidRDefault="00957AEA">
          <w:pPr>
            <w:pStyle w:val="TOC1"/>
            <w:tabs>
              <w:tab w:val="right" w:leader="dot" w:pos="9016"/>
            </w:tabs>
            <w:rPr>
              <w:b w:val="0"/>
              <w:bCs w:val="0"/>
              <w:i w:val="0"/>
              <w:iCs w:val="0"/>
              <w:noProof/>
            </w:rPr>
          </w:pPr>
          <w:hyperlink w:anchor="_Toc74476393" w:history="1">
            <w:r w:rsidRPr="00CC3625">
              <w:rPr>
                <w:rStyle w:val="Hyperlink"/>
                <w:rFonts w:eastAsia="Times New Roman" w:cs="Times New Roman"/>
                <w:noProof/>
                <w:lang w:val="en-US"/>
              </w:rPr>
              <w:t>Design process</w:t>
            </w:r>
            <w:r>
              <w:rPr>
                <w:noProof/>
                <w:webHidden/>
              </w:rPr>
              <w:tab/>
            </w:r>
            <w:r>
              <w:rPr>
                <w:noProof/>
                <w:webHidden/>
              </w:rPr>
              <w:fldChar w:fldCharType="begin"/>
            </w:r>
            <w:r>
              <w:rPr>
                <w:noProof/>
                <w:webHidden/>
              </w:rPr>
              <w:instrText xml:space="preserve"> PAGEREF _Toc74476393 \h </w:instrText>
            </w:r>
            <w:r>
              <w:rPr>
                <w:noProof/>
                <w:webHidden/>
              </w:rPr>
            </w:r>
            <w:r>
              <w:rPr>
                <w:noProof/>
                <w:webHidden/>
              </w:rPr>
              <w:fldChar w:fldCharType="separate"/>
            </w:r>
            <w:r>
              <w:rPr>
                <w:noProof/>
                <w:webHidden/>
              </w:rPr>
              <w:t>8</w:t>
            </w:r>
            <w:r>
              <w:rPr>
                <w:noProof/>
                <w:webHidden/>
              </w:rPr>
              <w:fldChar w:fldCharType="end"/>
            </w:r>
          </w:hyperlink>
        </w:p>
        <w:p w14:paraId="5584CEAB" w14:textId="38318299" w:rsidR="00957AEA" w:rsidRDefault="00957AEA">
          <w:pPr>
            <w:pStyle w:val="TOC2"/>
            <w:tabs>
              <w:tab w:val="right" w:leader="dot" w:pos="9016"/>
            </w:tabs>
            <w:rPr>
              <w:b w:val="0"/>
              <w:bCs w:val="0"/>
              <w:noProof/>
              <w:sz w:val="24"/>
              <w:szCs w:val="24"/>
            </w:rPr>
          </w:pPr>
          <w:hyperlink w:anchor="_Toc74476394" w:history="1">
            <w:r w:rsidRPr="00CC3625">
              <w:rPr>
                <w:rStyle w:val="Hyperlink"/>
                <w:rFonts w:cs="Times New Roman"/>
                <w:noProof/>
                <w:lang w:val="en-US"/>
              </w:rPr>
              <w:t>Overview</w:t>
            </w:r>
            <w:r>
              <w:rPr>
                <w:noProof/>
                <w:webHidden/>
              </w:rPr>
              <w:tab/>
            </w:r>
            <w:r>
              <w:rPr>
                <w:noProof/>
                <w:webHidden/>
              </w:rPr>
              <w:fldChar w:fldCharType="begin"/>
            </w:r>
            <w:r>
              <w:rPr>
                <w:noProof/>
                <w:webHidden/>
              </w:rPr>
              <w:instrText xml:space="preserve"> PAGEREF _Toc74476394 \h </w:instrText>
            </w:r>
            <w:r>
              <w:rPr>
                <w:noProof/>
                <w:webHidden/>
              </w:rPr>
            </w:r>
            <w:r>
              <w:rPr>
                <w:noProof/>
                <w:webHidden/>
              </w:rPr>
              <w:fldChar w:fldCharType="separate"/>
            </w:r>
            <w:r>
              <w:rPr>
                <w:noProof/>
                <w:webHidden/>
              </w:rPr>
              <w:t>8</w:t>
            </w:r>
            <w:r>
              <w:rPr>
                <w:noProof/>
                <w:webHidden/>
              </w:rPr>
              <w:fldChar w:fldCharType="end"/>
            </w:r>
          </w:hyperlink>
        </w:p>
        <w:p w14:paraId="62F95EDE" w14:textId="32460851" w:rsidR="00957AEA" w:rsidRDefault="00957AEA">
          <w:pPr>
            <w:pStyle w:val="TOC2"/>
            <w:tabs>
              <w:tab w:val="right" w:leader="dot" w:pos="9016"/>
            </w:tabs>
            <w:rPr>
              <w:b w:val="0"/>
              <w:bCs w:val="0"/>
              <w:noProof/>
              <w:sz w:val="24"/>
              <w:szCs w:val="24"/>
            </w:rPr>
          </w:pPr>
          <w:hyperlink w:anchor="_Toc74476395" w:history="1">
            <w:r w:rsidRPr="00CC3625">
              <w:rPr>
                <w:rStyle w:val="Hyperlink"/>
                <w:rFonts w:cs="Times New Roman"/>
                <w:noProof/>
                <w:lang w:val="en-US"/>
              </w:rPr>
              <w:t>Input</w:t>
            </w:r>
            <w:r>
              <w:rPr>
                <w:noProof/>
                <w:webHidden/>
              </w:rPr>
              <w:tab/>
            </w:r>
            <w:r>
              <w:rPr>
                <w:noProof/>
                <w:webHidden/>
              </w:rPr>
              <w:fldChar w:fldCharType="begin"/>
            </w:r>
            <w:r>
              <w:rPr>
                <w:noProof/>
                <w:webHidden/>
              </w:rPr>
              <w:instrText xml:space="preserve"> PAGEREF _Toc74476395 \h </w:instrText>
            </w:r>
            <w:r>
              <w:rPr>
                <w:noProof/>
                <w:webHidden/>
              </w:rPr>
            </w:r>
            <w:r>
              <w:rPr>
                <w:noProof/>
                <w:webHidden/>
              </w:rPr>
              <w:fldChar w:fldCharType="separate"/>
            </w:r>
            <w:r>
              <w:rPr>
                <w:noProof/>
                <w:webHidden/>
              </w:rPr>
              <w:t>8</w:t>
            </w:r>
            <w:r>
              <w:rPr>
                <w:noProof/>
                <w:webHidden/>
              </w:rPr>
              <w:fldChar w:fldCharType="end"/>
            </w:r>
          </w:hyperlink>
        </w:p>
        <w:p w14:paraId="13B9684E" w14:textId="1EFF38ED" w:rsidR="00957AEA" w:rsidRDefault="00957AEA">
          <w:pPr>
            <w:pStyle w:val="TOC2"/>
            <w:tabs>
              <w:tab w:val="right" w:leader="dot" w:pos="9016"/>
            </w:tabs>
            <w:rPr>
              <w:b w:val="0"/>
              <w:bCs w:val="0"/>
              <w:noProof/>
              <w:sz w:val="24"/>
              <w:szCs w:val="24"/>
            </w:rPr>
          </w:pPr>
          <w:hyperlink w:anchor="_Toc74476396" w:history="1">
            <w:r w:rsidRPr="00CC3625">
              <w:rPr>
                <w:rStyle w:val="Hyperlink"/>
                <w:rFonts w:cs="Times New Roman"/>
                <w:noProof/>
                <w:lang w:val="en-US"/>
              </w:rPr>
              <w:t>Matrix</w:t>
            </w:r>
            <w:r>
              <w:rPr>
                <w:noProof/>
                <w:webHidden/>
              </w:rPr>
              <w:tab/>
            </w:r>
            <w:r>
              <w:rPr>
                <w:noProof/>
                <w:webHidden/>
              </w:rPr>
              <w:fldChar w:fldCharType="begin"/>
            </w:r>
            <w:r>
              <w:rPr>
                <w:noProof/>
                <w:webHidden/>
              </w:rPr>
              <w:instrText xml:space="preserve"> PAGEREF _Toc74476396 \h </w:instrText>
            </w:r>
            <w:r>
              <w:rPr>
                <w:noProof/>
                <w:webHidden/>
              </w:rPr>
            </w:r>
            <w:r>
              <w:rPr>
                <w:noProof/>
                <w:webHidden/>
              </w:rPr>
              <w:fldChar w:fldCharType="separate"/>
            </w:r>
            <w:r>
              <w:rPr>
                <w:noProof/>
                <w:webHidden/>
              </w:rPr>
              <w:t>9</w:t>
            </w:r>
            <w:r>
              <w:rPr>
                <w:noProof/>
                <w:webHidden/>
              </w:rPr>
              <w:fldChar w:fldCharType="end"/>
            </w:r>
          </w:hyperlink>
        </w:p>
        <w:p w14:paraId="4AE34344" w14:textId="4A25FDB3" w:rsidR="00957AEA" w:rsidRDefault="00957AEA">
          <w:pPr>
            <w:pStyle w:val="TOC2"/>
            <w:tabs>
              <w:tab w:val="right" w:leader="dot" w:pos="9016"/>
            </w:tabs>
            <w:rPr>
              <w:b w:val="0"/>
              <w:bCs w:val="0"/>
              <w:noProof/>
              <w:sz w:val="24"/>
              <w:szCs w:val="24"/>
            </w:rPr>
          </w:pPr>
          <w:hyperlink w:anchor="_Toc74476397" w:history="1">
            <w:r w:rsidRPr="00CC3625">
              <w:rPr>
                <w:rStyle w:val="Hyperlink"/>
                <w:rFonts w:eastAsia="Times New Roman" w:cs="Times New Roman"/>
                <w:noProof/>
                <w:lang w:val="en-US"/>
              </w:rPr>
              <w:t>AC Analysis</w:t>
            </w:r>
            <w:r>
              <w:rPr>
                <w:noProof/>
                <w:webHidden/>
              </w:rPr>
              <w:tab/>
            </w:r>
            <w:r>
              <w:rPr>
                <w:noProof/>
                <w:webHidden/>
              </w:rPr>
              <w:fldChar w:fldCharType="begin"/>
            </w:r>
            <w:r>
              <w:rPr>
                <w:noProof/>
                <w:webHidden/>
              </w:rPr>
              <w:instrText xml:space="preserve"> PAGEREF _Toc74476397 \h </w:instrText>
            </w:r>
            <w:r>
              <w:rPr>
                <w:noProof/>
                <w:webHidden/>
              </w:rPr>
            </w:r>
            <w:r>
              <w:rPr>
                <w:noProof/>
                <w:webHidden/>
              </w:rPr>
              <w:fldChar w:fldCharType="separate"/>
            </w:r>
            <w:r>
              <w:rPr>
                <w:noProof/>
                <w:webHidden/>
              </w:rPr>
              <w:t>12</w:t>
            </w:r>
            <w:r>
              <w:rPr>
                <w:noProof/>
                <w:webHidden/>
              </w:rPr>
              <w:fldChar w:fldCharType="end"/>
            </w:r>
          </w:hyperlink>
        </w:p>
        <w:p w14:paraId="0B9853C2" w14:textId="18FB5C29" w:rsidR="00957AEA" w:rsidRDefault="00957AEA">
          <w:pPr>
            <w:pStyle w:val="TOC2"/>
            <w:tabs>
              <w:tab w:val="right" w:leader="dot" w:pos="9016"/>
            </w:tabs>
            <w:rPr>
              <w:b w:val="0"/>
              <w:bCs w:val="0"/>
              <w:noProof/>
              <w:sz w:val="24"/>
              <w:szCs w:val="24"/>
            </w:rPr>
          </w:pPr>
          <w:hyperlink w:anchor="_Toc74476398" w:history="1">
            <w:r w:rsidRPr="00CC3625">
              <w:rPr>
                <w:rStyle w:val="Hyperlink"/>
                <w:rFonts w:eastAsia="Times New Roman" w:cs="Times New Roman"/>
                <w:noProof/>
                <w:lang w:val="en-US"/>
              </w:rPr>
              <w:t>DC Analysis</w:t>
            </w:r>
            <w:r>
              <w:rPr>
                <w:noProof/>
                <w:webHidden/>
              </w:rPr>
              <w:tab/>
            </w:r>
            <w:r>
              <w:rPr>
                <w:noProof/>
                <w:webHidden/>
              </w:rPr>
              <w:fldChar w:fldCharType="begin"/>
            </w:r>
            <w:r>
              <w:rPr>
                <w:noProof/>
                <w:webHidden/>
              </w:rPr>
              <w:instrText xml:space="preserve"> PAGEREF _Toc74476398 \h </w:instrText>
            </w:r>
            <w:r>
              <w:rPr>
                <w:noProof/>
                <w:webHidden/>
              </w:rPr>
            </w:r>
            <w:r>
              <w:rPr>
                <w:noProof/>
                <w:webHidden/>
              </w:rPr>
              <w:fldChar w:fldCharType="separate"/>
            </w:r>
            <w:r>
              <w:rPr>
                <w:noProof/>
                <w:webHidden/>
              </w:rPr>
              <w:t>13</w:t>
            </w:r>
            <w:r>
              <w:rPr>
                <w:noProof/>
                <w:webHidden/>
              </w:rPr>
              <w:fldChar w:fldCharType="end"/>
            </w:r>
          </w:hyperlink>
        </w:p>
        <w:p w14:paraId="6DD1FAF6" w14:textId="33356EE2" w:rsidR="00957AEA" w:rsidRDefault="00957AEA">
          <w:pPr>
            <w:pStyle w:val="TOC2"/>
            <w:tabs>
              <w:tab w:val="right" w:leader="dot" w:pos="9016"/>
            </w:tabs>
            <w:rPr>
              <w:b w:val="0"/>
              <w:bCs w:val="0"/>
              <w:noProof/>
              <w:sz w:val="24"/>
              <w:szCs w:val="24"/>
            </w:rPr>
          </w:pPr>
          <w:hyperlink w:anchor="_Toc74476399" w:history="1">
            <w:r w:rsidRPr="00CC3625">
              <w:rPr>
                <w:rStyle w:val="Hyperlink"/>
                <w:rFonts w:eastAsia="Times New Roman" w:cs="Times New Roman"/>
                <w:noProof/>
                <w:lang w:val="en-US"/>
              </w:rPr>
              <w:t>Output</w:t>
            </w:r>
            <w:r>
              <w:rPr>
                <w:noProof/>
                <w:webHidden/>
              </w:rPr>
              <w:tab/>
            </w:r>
            <w:r>
              <w:rPr>
                <w:noProof/>
                <w:webHidden/>
              </w:rPr>
              <w:fldChar w:fldCharType="begin"/>
            </w:r>
            <w:r>
              <w:rPr>
                <w:noProof/>
                <w:webHidden/>
              </w:rPr>
              <w:instrText xml:space="preserve"> PAGEREF _Toc74476399 \h </w:instrText>
            </w:r>
            <w:r>
              <w:rPr>
                <w:noProof/>
                <w:webHidden/>
              </w:rPr>
            </w:r>
            <w:r>
              <w:rPr>
                <w:noProof/>
                <w:webHidden/>
              </w:rPr>
              <w:fldChar w:fldCharType="separate"/>
            </w:r>
            <w:r>
              <w:rPr>
                <w:noProof/>
                <w:webHidden/>
              </w:rPr>
              <w:t>13</w:t>
            </w:r>
            <w:r>
              <w:rPr>
                <w:noProof/>
                <w:webHidden/>
              </w:rPr>
              <w:fldChar w:fldCharType="end"/>
            </w:r>
          </w:hyperlink>
        </w:p>
        <w:p w14:paraId="2B95A621" w14:textId="57A1B124" w:rsidR="00957AEA" w:rsidRDefault="00957AEA">
          <w:pPr>
            <w:pStyle w:val="TOC1"/>
            <w:tabs>
              <w:tab w:val="right" w:leader="dot" w:pos="9016"/>
            </w:tabs>
            <w:rPr>
              <w:b w:val="0"/>
              <w:bCs w:val="0"/>
              <w:i w:val="0"/>
              <w:iCs w:val="0"/>
              <w:noProof/>
            </w:rPr>
          </w:pPr>
          <w:hyperlink w:anchor="_Toc74476400" w:history="1">
            <w:r w:rsidRPr="00CC3625">
              <w:rPr>
                <w:rStyle w:val="Hyperlink"/>
                <w:rFonts w:eastAsia="Times New Roman" w:cs="Times New Roman"/>
                <w:noProof/>
                <w:lang w:val="en-US"/>
              </w:rPr>
              <w:t>Implementation</w:t>
            </w:r>
            <w:r>
              <w:rPr>
                <w:noProof/>
                <w:webHidden/>
              </w:rPr>
              <w:tab/>
            </w:r>
            <w:r>
              <w:rPr>
                <w:noProof/>
                <w:webHidden/>
              </w:rPr>
              <w:fldChar w:fldCharType="begin"/>
            </w:r>
            <w:r>
              <w:rPr>
                <w:noProof/>
                <w:webHidden/>
              </w:rPr>
              <w:instrText xml:space="preserve"> PAGEREF _Toc74476400 \h </w:instrText>
            </w:r>
            <w:r>
              <w:rPr>
                <w:noProof/>
                <w:webHidden/>
              </w:rPr>
            </w:r>
            <w:r>
              <w:rPr>
                <w:noProof/>
                <w:webHidden/>
              </w:rPr>
              <w:fldChar w:fldCharType="separate"/>
            </w:r>
            <w:r>
              <w:rPr>
                <w:noProof/>
                <w:webHidden/>
              </w:rPr>
              <w:t>14</w:t>
            </w:r>
            <w:r>
              <w:rPr>
                <w:noProof/>
                <w:webHidden/>
              </w:rPr>
              <w:fldChar w:fldCharType="end"/>
            </w:r>
          </w:hyperlink>
        </w:p>
        <w:p w14:paraId="27131615" w14:textId="2BCB2FA0" w:rsidR="00957AEA" w:rsidRDefault="00957AEA">
          <w:pPr>
            <w:pStyle w:val="TOC2"/>
            <w:tabs>
              <w:tab w:val="right" w:leader="dot" w:pos="9016"/>
            </w:tabs>
            <w:rPr>
              <w:b w:val="0"/>
              <w:bCs w:val="0"/>
              <w:noProof/>
              <w:sz w:val="24"/>
              <w:szCs w:val="24"/>
            </w:rPr>
          </w:pPr>
          <w:hyperlink w:anchor="_Toc74476401" w:history="1">
            <w:r w:rsidRPr="00CC3625">
              <w:rPr>
                <w:rStyle w:val="Hyperlink"/>
                <w:rFonts w:eastAsia="Times New Roman" w:cs="Times New Roman"/>
                <w:noProof/>
                <w:lang w:val="en-US"/>
              </w:rPr>
              <w:t>Overview</w:t>
            </w:r>
            <w:r>
              <w:rPr>
                <w:noProof/>
                <w:webHidden/>
              </w:rPr>
              <w:tab/>
            </w:r>
            <w:r>
              <w:rPr>
                <w:noProof/>
                <w:webHidden/>
              </w:rPr>
              <w:fldChar w:fldCharType="begin"/>
            </w:r>
            <w:r>
              <w:rPr>
                <w:noProof/>
                <w:webHidden/>
              </w:rPr>
              <w:instrText xml:space="preserve"> PAGEREF _Toc74476401 \h </w:instrText>
            </w:r>
            <w:r>
              <w:rPr>
                <w:noProof/>
                <w:webHidden/>
              </w:rPr>
            </w:r>
            <w:r>
              <w:rPr>
                <w:noProof/>
                <w:webHidden/>
              </w:rPr>
              <w:fldChar w:fldCharType="separate"/>
            </w:r>
            <w:r>
              <w:rPr>
                <w:noProof/>
                <w:webHidden/>
              </w:rPr>
              <w:t>14</w:t>
            </w:r>
            <w:r>
              <w:rPr>
                <w:noProof/>
                <w:webHidden/>
              </w:rPr>
              <w:fldChar w:fldCharType="end"/>
            </w:r>
          </w:hyperlink>
        </w:p>
        <w:p w14:paraId="2242F228" w14:textId="62F9C535" w:rsidR="00957AEA" w:rsidRDefault="00957AEA">
          <w:pPr>
            <w:pStyle w:val="TOC2"/>
            <w:tabs>
              <w:tab w:val="right" w:leader="dot" w:pos="9016"/>
            </w:tabs>
            <w:rPr>
              <w:b w:val="0"/>
              <w:bCs w:val="0"/>
              <w:noProof/>
              <w:sz w:val="24"/>
              <w:szCs w:val="24"/>
            </w:rPr>
          </w:pPr>
          <w:hyperlink w:anchor="_Toc74476402" w:history="1">
            <w:r w:rsidRPr="00CC3625">
              <w:rPr>
                <w:rStyle w:val="Hyperlink"/>
                <w:rFonts w:eastAsia="Times New Roman" w:cs="Times New Roman"/>
                <w:noProof/>
                <w:lang w:val="en-US"/>
              </w:rPr>
              <w:t>Input</w:t>
            </w:r>
            <w:r>
              <w:rPr>
                <w:noProof/>
                <w:webHidden/>
              </w:rPr>
              <w:tab/>
            </w:r>
            <w:r>
              <w:rPr>
                <w:noProof/>
                <w:webHidden/>
              </w:rPr>
              <w:fldChar w:fldCharType="begin"/>
            </w:r>
            <w:r>
              <w:rPr>
                <w:noProof/>
                <w:webHidden/>
              </w:rPr>
              <w:instrText xml:space="preserve"> PAGEREF _Toc74476402 \h </w:instrText>
            </w:r>
            <w:r>
              <w:rPr>
                <w:noProof/>
                <w:webHidden/>
              </w:rPr>
            </w:r>
            <w:r>
              <w:rPr>
                <w:noProof/>
                <w:webHidden/>
              </w:rPr>
              <w:fldChar w:fldCharType="separate"/>
            </w:r>
            <w:r>
              <w:rPr>
                <w:noProof/>
                <w:webHidden/>
              </w:rPr>
              <w:t>14</w:t>
            </w:r>
            <w:r>
              <w:rPr>
                <w:noProof/>
                <w:webHidden/>
              </w:rPr>
              <w:fldChar w:fldCharType="end"/>
            </w:r>
          </w:hyperlink>
        </w:p>
        <w:p w14:paraId="7D50A9CA" w14:textId="3540D6C2" w:rsidR="00957AEA" w:rsidRDefault="00957AEA">
          <w:pPr>
            <w:pStyle w:val="TOC3"/>
            <w:tabs>
              <w:tab w:val="right" w:leader="dot" w:pos="9016"/>
            </w:tabs>
            <w:rPr>
              <w:noProof/>
              <w:sz w:val="24"/>
              <w:szCs w:val="24"/>
            </w:rPr>
          </w:pPr>
          <w:hyperlink w:anchor="_Toc74476403" w:history="1">
            <w:r w:rsidRPr="00CC3625">
              <w:rPr>
                <w:rStyle w:val="Hyperlink"/>
                <w:rFonts w:ascii="Times New Roman" w:eastAsia="Times New Roman" w:hAnsi="Times New Roman" w:cs="Times New Roman"/>
                <w:noProof/>
                <w:lang w:val="en-US"/>
              </w:rPr>
              <w:t>1</w:t>
            </w:r>
            <w:r w:rsidRPr="00CC3625">
              <w:rPr>
                <w:rStyle w:val="Hyperlink"/>
                <w:rFonts w:ascii="Times New Roman" w:eastAsia="SimSun" w:hAnsi="Times New Roman" w:cs="Times New Roman" w:hint="eastAsia"/>
                <w:noProof/>
                <w:lang w:val="en-US"/>
              </w:rPr>
              <w:t>）</w:t>
            </w:r>
            <w:r w:rsidRPr="00CC3625">
              <w:rPr>
                <w:rStyle w:val="Hyperlink"/>
                <w:rFonts w:ascii="Times New Roman" w:eastAsia="Times New Roman" w:hAnsi="Times New Roman" w:cs="Times New Roman"/>
                <w:noProof/>
                <w:lang w:val="en-US"/>
              </w:rPr>
              <w:t>Classification</w:t>
            </w:r>
            <w:r>
              <w:rPr>
                <w:noProof/>
                <w:webHidden/>
              </w:rPr>
              <w:tab/>
            </w:r>
            <w:r>
              <w:rPr>
                <w:noProof/>
                <w:webHidden/>
              </w:rPr>
              <w:fldChar w:fldCharType="begin"/>
            </w:r>
            <w:r>
              <w:rPr>
                <w:noProof/>
                <w:webHidden/>
              </w:rPr>
              <w:instrText xml:space="preserve"> PAGEREF _Toc74476403 \h </w:instrText>
            </w:r>
            <w:r>
              <w:rPr>
                <w:noProof/>
                <w:webHidden/>
              </w:rPr>
            </w:r>
            <w:r>
              <w:rPr>
                <w:noProof/>
                <w:webHidden/>
              </w:rPr>
              <w:fldChar w:fldCharType="separate"/>
            </w:r>
            <w:r>
              <w:rPr>
                <w:noProof/>
                <w:webHidden/>
              </w:rPr>
              <w:t>14</w:t>
            </w:r>
            <w:r>
              <w:rPr>
                <w:noProof/>
                <w:webHidden/>
              </w:rPr>
              <w:fldChar w:fldCharType="end"/>
            </w:r>
          </w:hyperlink>
        </w:p>
        <w:p w14:paraId="1A8EB29B" w14:textId="57AF6300" w:rsidR="00957AEA" w:rsidRDefault="00957AEA">
          <w:pPr>
            <w:pStyle w:val="TOC3"/>
            <w:tabs>
              <w:tab w:val="right" w:leader="dot" w:pos="9016"/>
            </w:tabs>
            <w:rPr>
              <w:noProof/>
              <w:sz w:val="24"/>
              <w:szCs w:val="24"/>
            </w:rPr>
          </w:pPr>
          <w:hyperlink w:anchor="_Toc74476404" w:history="1">
            <w:r w:rsidRPr="00CC3625">
              <w:rPr>
                <w:rStyle w:val="Hyperlink"/>
                <w:rFonts w:ascii="Times New Roman" w:hAnsi="Times New Roman" w:cs="Times New Roman"/>
                <w:noProof/>
              </w:rPr>
              <w:t>2) Reading</w:t>
            </w:r>
            <w:r>
              <w:rPr>
                <w:noProof/>
                <w:webHidden/>
              </w:rPr>
              <w:tab/>
            </w:r>
            <w:r>
              <w:rPr>
                <w:noProof/>
                <w:webHidden/>
              </w:rPr>
              <w:fldChar w:fldCharType="begin"/>
            </w:r>
            <w:r>
              <w:rPr>
                <w:noProof/>
                <w:webHidden/>
              </w:rPr>
              <w:instrText xml:space="preserve"> PAGEREF _Toc74476404 \h </w:instrText>
            </w:r>
            <w:r>
              <w:rPr>
                <w:noProof/>
                <w:webHidden/>
              </w:rPr>
            </w:r>
            <w:r>
              <w:rPr>
                <w:noProof/>
                <w:webHidden/>
              </w:rPr>
              <w:fldChar w:fldCharType="separate"/>
            </w:r>
            <w:r>
              <w:rPr>
                <w:noProof/>
                <w:webHidden/>
              </w:rPr>
              <w:t>19</w:t>
            </w:r>
            <w:r>
              <w:rPr>
                <w:noProof/>
                <w:webHidden/>
              </w:rPr>
              <w:fldChar w:fldCharType="end"/>
            </w:r>
          </w:hyperlink>
        </w:p>
        <w:p w14:paraId="6F66A079" w14:textId="11E8FEE8" w:rsidR="00957AEA" w:rsidRDefault="00957AEA">
          <w:pPr>
            <w:pStyle w:val="TOC3"/>
            <w:tabs>
              <w:tab w:val="right" w:leader="dot" w:pos="9016"/>
            </w:tabs>
            <w:rPr>
              <w:noProof/>
              <w:sz w:val="24"/>
              <w:szCs w:val="24"/>
            </w:rPr>
          </w:pPr>
          <w:hyperlink w:anchor="_Toc74476405" w:history="1">
            <w:r w:rsidRPr="00CC3625">
              <w:rPr>
                <w:rStyle w:val="Hyperlink"/>
                <w:rFonts w:ascii="Times New Roman" w:hAnsi="Times New Roman" w:cs="Times New Roman"/>
                <w:noProof/>
              </w:rPr>
              <w:t>3) Extraction</w:t>
            </w:r>
            <w:r>
              <w:rPr>
                <w:noProof/>
                <w:webHidden/>
              </w:rPr>
              <w:tab/>
            </w:r>
            <w:r>
              <w:rPr>
                <w:noProof/>
                <w:webHidden/>
              </w:rPr>
              <w:fldChar w:fldCharType="begin"/>
            </w:r>
            <w:r>
              <w:rPr>
                <w:noProof/>
                <w:webHidden/>
              </w:rPr>
              <w:instrText xml:space="preserve"> PAGEREF _Toc74476405 \h </w:instrText>
            </w:r>
            <w:r>
              <w:rPr>
                <w:noProof/>
                <w:webHidden/>
              </w:rPr>
            </w:r>
            <w:r>
              <w:rPr>
                <w:noProof/>
                <w:webHidden/>
              </w:rPr>
              <w:fldChar w:fldCharType="separate"/>
            </w:r>
            <w:r>
              <w:rPr>
                <w:noProof/>
                <w:webHidden/>
              </w:rPr>
              <w:t>19</w:t>
            </w:r>
            <w:r>
              <w:rPr>
                <w:noProof/>
                <w:webHidden/>
              </w:rPr>
              <w:fldChar w:fldCharType="end"/>
            </w:r>
          </w:hyperlink>
        </w:p>
        <w:p w14:paraId="4F273CB0" w14:textId="009934A2" w:rsidR="00957AEA" w:rsidRDefault="00957AEA">
          <w:pPr>
            <w:pStyle w:val="TOC3"/>
            <w:tabs>
              <w:tab w:val="right" w:leader="dot" w:pos="9016"/>
            </w:tabs>
            <w:rPr>
              <w:noProof/>
              <w:sz w:val="24"/>
              <w:szCs w:val="24"/>
            </w:rPr>
          </w:pPr>
          <w:hyperlink w:anchor="_Toc74476406" w:history="1">
            <w:r w:rsidRPr="00CC3625">
              <w:rPr>
                <w:rStyle w:val="Hyperlink"/>
                <w:rFonts w:ascii="Times New Roman" w:hAnsi="Times New Roman" w:cs="Times New Roman"/>
                <w:noProof/>
              </w:rPr>
              <w:t>4) Set Up</w:t>
            </w:r>
            <w:r>
              <w:rPr>
                <w:noProof/>
                <w:webHidden/>
              </w:rPr>
              <w:tab/>
            </w:r>
            <w:r>
              <w:rPr>
                <w:noProof/>
                <w:webHidden/>
              </w:rPr>
              <w:fldChar w:fldCharType="begin"/>
            </w:r>
            <w:r>
              <w:rPr>
                <w:noProof/>
                <w:webHidden/>
              </w:rPr>
              <w:instrText xml:space="preserve"> PAGEREF _Toc74476406 \h </w:instrText>
            </w:r>
            <w:r>
              <w:rPr>
                <w:noProof/>
                <w:webHidden/>
              </w:rPr>
            </w:r>
            <w:r>
              <w:rPr>
                <w:noProof/>
                <w:webHidden/>
              </w:rPr>
              <w:fldChar w:fldCharType="separate"/>
            </w:r>
            <w:r>
              <w:rPr>
                <w:noProof/>
                <w:webHidden/>
              </w:rPr>
              <w:t>21</w:t>
            </w:r>
            <w:r>
              <w:rPr>
                <w:noProof/>
                <w:webHidden/>
              </w:rPr>
              <w:fldChar w:fldCharType="end"/>
            </w:r>
          </w:hyperlink>
        </w:p>
        <w:p w14:paraId="2F501A29" w14:textId="31E09F9F" w:rsidR="00957AEA" w:rsidRDefault="00957AEA">
          <w:pPr>
            <w:pStyle w:val="TOC2"/>
            <w:tabs>
              <w:tab w:val="right" w:leader="dot" w:pos="9016"/>
            </w:tabs>
            <w:rPr>
              <w:b w:val="0"/>
              <w:bCs w:val="0"/>
              <w:noProof/>
              <w:sz w:val="24"/>
              <w:szCs w:val="24"/>
            </w:rPr>
          </w:pPr>
          <w:hyperlink w:anchor="_Toc74476407" w:history="1">
            <w:r w:rsidRPr="00CC3625">
              <w:rPr>
                <w:rStyle w:val="Hyperlink"/>
                <w:rFonts w:cs="Times New Roman"/>
                <w:noProof/>
                <w:lang w:val="en-GB"/>
              </w:rPr>
              <w:t>Matrix Algorithm</w:t>
            </w:r>
            <w:r>
              <w:rPr>
                <w:noProof/>
                <w:webHidden/>
              </w:rPr>
              <w:tab/>
            </w:r>
            <w:r>
              <w:rPr>
                <w:noProof/>
                <w:webHidden/>
              </w:rPr>
              <w:fldChar w:fldCharType="begin"/>
            </w:r>
            <w:r>
              <w:rPr>
                <w:noProof/>
                <w:webHidden/>
              </w:rPr>
              <w:instrText xml:space="preserve"> PAGEREF _Toc74476407 \h </w:instrText>
            </w:r>
            <w:r>
              <w:rPr>
                <w:noProof/>
                <w:webHidden/>
              </w:rPr>
            </w:r>
            <w:r>
              <w:rPr>
                <w:noProof/>
                <w:webHidden/>
              </w:rPr>
              <w:fldChar w:fldCharType="separate"/>
            </w:r>
            <w:r>
              <w:rPr>
                <w:noProof/>
                <w:webHidden/>
              </w:rPr>
              <w:t>23</w:t>
            </w:r>
            <w:r>
              <w:rPr>
                <w:noProof/>
                <w:webHidden/>
              </w:rPr>
              <w:fldChar w:fldCharType="end"/>
            </w:r>
          </w:hyperlink>
        </w:p>
        <w:p w14:paraId="2F0851CA" w14:textId="2793C441" w:rsidR="00957AEA" w:rsidRDefault="00957AEA">
          <w:pPr>
            <w:pStyle w:val="TOC3"/>
            <w:tabs>
              <w:tab w:val="right" w:leader="dot" w:pos="9016"/>
            </w:tabs>
            <w:rPr>
              <w:noProof/>
              <w:sz w:val="24"/>
              <w:szCs w:val="24"/>
            </w:rPr>
          </w:pPr>
          <w:hyperlink w:anchor="_Toc74476408" w:history="1">
            <w:r w:rsidRPr="00CC3625">
              <w:rPr>
                <w:rStyle w:val="Hyperlink"/>
                <w:rFonts w:ascii="Times New Roman" w:hAnsi="Times New Roman" w:cs="Times New Roman"/>
                <w:noProof/>
                <w:lang w:val="en-GB"/>
              </w:rPr>
              <w:t>1) Overview</w:t>
            </w:r>
            <w:r>
              <w:rPr>
                <w:noProof/>
                <w:webHidden/>
              </w:rPr>
              <w:tab/>
            </w:r>
            <w:r>
              <w:rPr>
                <w:noProof/>
                <w:webHidden/>
              </w:rPr>
              <w:fldChar w:fldCharType="begin"/>
            </w:r>
            <w:r>
              <w:rPr>
                <w:noProof/>
                <w:webHidden/>
              </w:rPr>
              <w:instrText xml:space="preserve"> PAGEREF _Toc74476408 \h </w:instrText>
            </w:r>
            <w:r>
              <w:rPr>
                <w:noProof/>
                <w:webHidden/>
              </w:rPr>
            </w:r>
            <w:r>
              <w:rPr>
                <w:noProof/>
                <w:webHidden/>
              </w:rPr>
              <w:fldChar w:fldCharType="separate"/>
            </w:r>
            <w:r>
              <w:rPr>
                <w:noProof/>
                <w:webHidden/>
              </w:rPr>
              <w:t>23</w:t>
            </w:r>
            <w:r>
              <w:rPr>
                <w:noProof/>
                <w:webHidden/>
              </w:rPr>
              <w:fldChar w:fldCharType="end"/>
            </w:r>
          </w:hyperlink>
        </w:p>
        <w:p w14:paraId="6D368361" w14:textId="59D24C3F" w:rsidR="00957AEA" w:rsidRDefault="00957AEA">
          <w:pPr>
            <w:pStyle w:val="TOC3"/>
            <w:tabs>
              <w:tab w:val="right" w:leader="dot" w:pos="9016"/>
            </w:tabs>
            <w:rPr>
              <w:noProof/>
              <w:sz w:val="24"/>
              <w:szCs w:val="24"/>
            </w:rPr>
          </w:pPr>
          <w:hyperlink w:anchor="_Toc74476409" w:history="1">
            <w:r w:rsidRPr="00CC3625">
              <w:rPr>
                <w:rStyle w:val="Hyperlink"/>
                <w:rFonts w:ascii="Times New Roman" w:hAnsi="Times New Roman" w:cs="Times New Roman"/>
                <w:noProof/>
                <w:lang w:val="en-GB"/>
              </w:rPr>
              <w:t>2) General Conductance Matrix</w:t>
            </w:r>
            <w:r>
              <w:rPr>
                <w:noProof/>
                <w:webHidden/>
              </w:rPr>
              <w:tab/>
            </w:r>
            <w:r>
              <w:rPr>
                <w:noProof/>
                <w:webHidden/>
              </w:rPr>
              <w:fldChar w:fldCharType="begin"/>
            </w:r>
            <w:r>
              <w:rPr>
                <w:noProof/>
                <w:webHidden/>
              </w:rPr>
              <w:instrText xml:space="preserve"> PAGEREF _Toc74476409 \h </w:instrText>
            </w:r>
            <w:r>
              <w:rPr>
                <w:noProof/>
                <w:webHidden/>
              </w:rPr>
            </w:r>
            <w:r>
              <w:rPr>
                <w:noProof/>
                <w:webHidden/>
              </w:rPr>
              <w:fldChar w:fldCharType="separate"/>
            </w:r>
            <w:r>
              <w:rPr>
                <w:noProof/>
                <w:webHidden/>
              </w:rPr>
              <w:t>23</w:t>
            </w:r>
            <w:r>
              <w:rPr>
                <w:noProof/>
                <w:webHidden/>
              </w:rPr>
              <w:fldChar w:fldCharType="end"/>
            </w:r>
          </w:hyperlink>
        </w:p>
        <w:p w14:paraId="5F5B07A3" w14:textId="499A7FBF" w:rsidR="00957AEA" w:rsidRDefault="00957AEA">
          <w:pPr>
            <w:pStyle w:val="TOC3"/>
            <w:tabs>
              <w:tab w:val="right" w:leader="dot" w:pos="9016"/>
            </w:tabs>
            <w:rPr>
              <w:noProof/>
              <w:sz w:val="24"/>
              <w:szCs w:val="24"/>
            </w:rPr>
          </w:pPr>
          <w:hyperlink w:anchor="_Toc74476410" w:history="1">
            <w:r w:rsidRPr="00CC3625">
              <w:rPr>
                <w:rStyle w:val="Hyperlink"/>
                <w:rFonts w:ascii="Times New Roman" w:hAnsi="Times New Roman" w:cs="Times New Roman"/>
                <w:noProof/>
                <w:lang w:val="en-US"/>
              </w:rPr>
              <w:t>3) Col_b</w:t>
            </w:r>
            <w:r>
              <w:rPr>
                <w:noProof/>
                <w:webHidden/>
              </w:rPr>
              <w:tab/>
            </w:r>
            <w:r>
              <w:rPr>
                <w:noProof/>
                <w:webHidden/>
              </w:rPr>
              <w:fldChar w:fldCharType="begin"/>
            </w:r>
            <w:r>
              <w:rPr>
                <w:noProof/>
                <w:webHidden/>
              </w:rPr>
              <w:instrText xml:space="preserve"> PAGEREF _Toc74476410 \h </w:instrText>
            </w:r>
            <w:r>
              <w:rPr>
                <w:noProof/>
                <w:webHidden/>
              </w:rPr>
            </w:r>
            <w:r>
              <w:rPr>
                <w:noProof/>
                <w:webHidden/>
              </w:rPr>
              <w:fldChar w:fldCharType="separate"/>
            </w:r>
            <w:r>
              <w:rPr>
                <w:noProof/>
                <w:webHidden/>
              </w:rPr>
              <w:t>26</w:t>
            </w:r>
            <w:r>
              <w:rPr>
                <w:noProof/>
                <w:webHidden/>
              </w:rPr>
              <w:fldChar w:fldCharType="end"/>
            </w:r>
          </w:hyperlink>
        </w:p>
        <w:p w14:paraId="4240EB88" w14:textId="3F699280" w:rsidR="00957AEA" w:rsidRDefault="00957AEA">
          <w:pPr>
            <w:pStyle w:val="TOC2"/>
            <w:tabs>
              <w:tab w:val="right" w:leader="dot" w:pos="9016"/>
            </w:tabs>
            <w:rPr>
              <w:b w:val="0"/>
              <w:bCs w:val="0"/>
              <w:noProof/>
              <w:sz w:val="24"/>
              <w:szCs w:val="24"/>
            </w:rPr>
          </w:pPr>
          <w:hyperlink w:anchor="_Toc74476411" w:history="1">
            <w:r w:rsidRPr="00CC3625">
              <w:rPr>
                <w:rStyle w:val="Hyperlink"/>
                <w:rFonts w:cs="Times New Roman"/>
                <w:noProof/>
                <w:lang w:val="en-GB"/>
              </w:rPr>
              <w:t>DC analysis</w:t>
            </w:r>
            <w:r>
              <w:rPr>
                <w:noProof/>
                <w:webHidden/>
              </w:rPr>
              <w:tab/>
            </w:r>
            <w:r>
              <w:rPr>
                <w:noProof/>
                <w:webHidden/>
              </w:rPr>
              <w:fldChar w:fldCharType="begin"/>
            </w:r>
            <w:r>
              <w:rPr>
                <w:noProof/>
                <w:webHidden/>
              </w:rPr>
              <w:instrText xml:space="preserve"> PAGEREF _Toc74476411 \h </w:instrText>
            </w:r>
            <w:r>
              <w:rPr>
                <w:noProof/>
                <w:webHidden/>
              </w:rPr>
            </w:r>
            <w:r>
              <w:rPr>
                <w:noProof/>
                <w:webHidden/>
              </w:rPr>
              <w:fldChar w:fldCharType="separate"/>
            </w:r>
            <w:r>
              <w:rPr>
                <w:noProof/>
                <w:webHidden/>
              </w:rPr>
              <w:t>27</w:t>
            </w:r>
            <w:r>
              <w:rPr>
                <w:noProof/>
                <w:webHidden/>
              </w:rPr>
              <w:fldChar w:fldCharType="end"/>
            </w:r>
          </w:hyperlink>
        </w:p>
        <w:p w14:paraId="4F9888C9" w14:textId="0DBE59AC" w:rsidR="00957AEA" w:rsidRDefault="00957AEA">
          <w:pPr>
            <w:pStyle w:val="TOC3"/>
            <w:tabs>
              <w:tab w:val="right" w:leader="dot" w:pos="9016"/>
            </w:tabs>
            <w:rPr>
              <w:noProof/>
              <w:sz w:val="24"/>
              <w:szCs w:val="24"/>
            </w:rPr>
          </w:pPr>
          <w:hyperlink w:anchor="_Toc74476412" w:history="1">
            <w:r w:rsidRPr="00CC3625">
              <w:rPr>
                <w:rStyle w:val="Hyperlink"/>
                <w:rFonts w:ascii="Times New Roman" w:hAnsi="Times New Roman" w:cs="Times New Roman"/>
                <w:noProof/>
                <w:lang w:val="en-GB"/>
              </w:rPr>
              <w:t>1) Preparation</w:t>
            </w:r>
            <w:r>
              <w:rPr>
                <w:noProof/>
                <w:webHidden/>
              </w:rPr>
              <w:tab/>
            </w:r>
            <w:r>
              <w:rPr>
                <w:noProof/>
                <w:webHidden/>
              </w:rPr>
              <w:fldChar w:fldCharType="begin"/>
            </w:r>
            <w:r>
              <w:rPr>
                <w:noProof/>
                <w:webHidden/>
              </w:rPr>
              <w:instrText xml:space="preserve"> PAGEREF _Toc74476412 \h </w:instrText>
            </w:r>
            <w:r>
              <w:rPr>
                <w:noProof/>
                <w:webHidden/>
              </w:rPr>
            </w:r>
            <w:r>
              <w:rPr>
                <w:noProof/>
                <w:webHidden/>
              </w:rPr>
              <w:fldChar w:fldCharType="separate"/>
            </w:r>
            <w:r>
              <w:rPr>
                <w:noProof/>
                <w:webHidden/>
              </w:rPr>
              <w:t>27</w:t>
            </w:r>
            <w:r>
              <w:rPr>
                <w:noProof/>
                <w:webHidden/>
              </w:rPr>
              <w:fldChar w:fldCharType="end"/>
            </w:r>
          </w:hyperlink>
        </w:p>
        <w:p w14:paraId="29C472B1" w14:textId="7CB284D3" w:rsidR="00957AEA" w:rsidRDefault="00957AEA">
          <w:pPr>
            <w:pStyle w:val="TOC3"/>
            <w:tabs>
              <w:tab w:val="right" w:leader="dot" w:pos="9016"/>
            </w:tabs>
            <w:rPr>
              <w:noProof/>
              <w:sz w:val="24"/>
              <w:szCs w:val="24"/>
            </w:rPr>
          </w:pPr>
          <w:hyperlink w:anchor="_Toc74476413" w:history="1">
            <w:r w:rsidRPr="00CC3625">
              <w:rPr>
                <w:rStyle w:val="Hyperlink"/>
                <w:rFonts w:ascii="Times New Roman" w:hAnsi="Times New Roman" w:cs="Times New Roman"/>
                <w:noProof/>
                <w:lang w:val="en-US"/>
              </w:rPr>
              <w:t>2) Guess</w:t>
            </w:r>
            <w:r>
              <w:rPr>
                <w:noProof/>
                <w:webHidden/>
              </w:rPr>
              <w:tab/>
            </w:r>
            <w:r>
              <w:rPr>
                <w:noProof/>
                <w:webHidden/>
              </w:rPr>
              <w:fldChar w:fldCharType="begin"/>
            </w:r>
            <w:r>
              <w:rPr>
                <w:noProof/>
                <w:webHidden/>
              </w:rPr>
              <w:instrText xml:space="preserve"> PAGEREF _Toc74476413 \h </w:instrText>
            </w:r>
            <w:r>
              <w:rPr>
                <w:noProof/>
                <w:webHidden/>
              </w:rPr>
            </w:r>
            <w:r>
              <w:rPr>
                <w:noProof/>
                <w:webHidden/>
              </w:rPr>
              <w:fldChar w:fldCharType="separate"/>
            </w:r>
            <w:r>
              <w:rPr>
                <w:noProof/>
                <w:webHidden/>
              </w:rPr>
              <w:t>29</w:t>
            </w:r>
            <w:r>
              <w:rPr>
                <w:noProof/>
                <w:webHidden/>
              </w:rPr>
              <w:fldChar w:fldCharType="end"/>
            </w:r>
          </w:hyperlink>
        </w:p>
        <w:p w14:paraId="7070CAD0" w14:textId="2576B125" w:rsidR="00957AEA" w:rsidRDefault="00957AEA">
          <w:pPr>
            <w:pStyle w:val="TOC3"/>
            <w:tabs>
              <w:tab w:val="right" w:leader="dot" w:pos="9016"/>
            </w:tabs>
            <w:rPr>
              <w:noProof/>
              <w:sz w:val="24"/>
              <w:szCs w:val="24"/>
            </w:rPr>
          </w:pPr>
          <w:hyperlink w:anchor="_Toc74476414" w:history="1">
            <w:r w:rsidRPr="00CC3625">
              <w:rPr>
                <w:rStyle w:val="Hyperlink"/>
                <w:rFonts w:ascii="Times New Roman" w:hAnsi="Times New Roman" w:cs="Times New Roman"/>
                <w:noProof/>
                <w:lang w:val="en-US"/>
              </w:rPr>
              <w:t>3) Newton Raphson Linear Matrix</w:t>
            </w:r>
            <w:r>
              <w:rPr>
                <w:noProof/>
                <w:webHidden/>
              </w:rPr>
              <w:tab/>
            </w:r>
            <w:r>
              <w:rPr>
                <w:noProof/>
                <w:webHidden/>
              </w:rPr>
              <w:fldChar w:fldCharType="begin"/>
            </w:r>
            <w:r>
              <w:rPr>
                <w:noProof/>
                <w:webHidden/>
              </w:rPr>
              <w:instrText xml:space="preserve"> PAGEREF _Toc74476414 \h </w:instrText>
            </w:r>
            <w:r>
              <w:rPr>
                <w:noProof/>
                <w:webHidden/>
              </w:rPr>
            </w:r>
            <w:r>
              <w:rPr>
                <w:noProof/>
                <w:webHidden/>
              </w:rPr>
              <w:fldChar w:fldCharType="separate"/>
            </w:r>
            <w:r>
              <w:rPr>
                <w:noProof/>
                <w:webHidden/>
              </w:rPr>
              <w:t>30</w:t>
            </w:r>
            <w:r>
              <w:rPr>
                <w:noProof/>
                <w:webHidden/>
              </w:rPr>
              <w:fldChar w:fldCharType="end"/>
            </w:r>
          </w:hyperlink>
        </w:p>
        <w:p w14:paraId="32217796" w14:textId="3DB1E754" w:rsidR="00957AEA" w:rsidRDefault="00957AEA">
          <w:pPr>
            <w:pStyle w:val="TOC3"/>
            <w:tabs>
              <w:tab w:val="right" w:leader="dot" w:pos="9016"/>
            </w:tabs>
            <w:rPr>
              <w:noProof/>
              <w:sz w:val="24"/>
              <w:szCs w:val="24"/>
            </w:rPr>
          </w:pPr>
          <w:hyperlink w:anchor="_Toc74476415" w:history="1">
            <w:r w:rsidRPr="00CC3625">
              <w:rPr>
                <w:rStyle w:val="Hyperlink"/>
                <w:rFonts w:ascii="Times New Roman" w:hAnsi="Times New Roman" w:cs="Times New Roman"/>
                <w:noProof/>
                <w:lang w:val="en-US"/>
              </w:rPr>
              <w:t>4) Results</w:t>
            </w:r>
            <w:r>
              <w:rPr>
                <w:noProof/>
                <w:webHidden/>
              </w:rPr>
              <w:tab/>
            </w:r>
            <w:r>
              <w:rPr>
                <w:noProof/>
                <w:webHidden/>
              </w:rPr>
              <w:fldChar w:fldCharType="begin"/>
            </w:r>
            <w:r>
              <w:rPr>
                <w:noProof/>
                <w:webHidden/>
              </w:rPr>
              <w:instrText xml:space="preserve"> PAGEREF _Toc74476415 \h </w:instrText>
            </w:r>
            <w:r>
              <w:rPr>
                <w:noProof/>
                <w:webHidden/>
              </w:rPr>
            </w:r>
            <w:r>
              <w:rPr>
                <w:noProof/>
                <w:webHidden/>
              </w:rPr>
              <w:fldChar w:fldCharType="separate"/>
            </w:r>
            <w:r>
              <w:rPr>
                <w:noProof/>
                <w:webHidden/>
              </w:rPr>
              <w:t>35</w:t>
            </w:r>
            <w:r>
              <w:rPr>
                <w:noProof/>
                <w:webHidden/>
              </w:rPr>
              <w:fldChar w:fldCharType="end"/>
            </w:r>
          </w:hyperlink>
        </w:p>
        <w:p w14:paraId="48F5903B" w14:textId="2770DE6C" w:rsidR="00957AEA" w:rsidRDefault="00957AEA">
          <w:pPr>
            <w:pStyle w:val="TOC2"/>
            <w:tabs>
              <w:tab w:val="right" w:leader="dot" w:pos="9016"/>
            </w:tabs>
            <w:rPr>
              <w:b w:val="0"/>
              <w:bCs w:val="0"/>
              <w:noProof/>
              <w:sz w:val="24"/>
              <w:szCs w:val="24"/>
            </w:rPr>
          </w:pPr>
          <w:hyperlink w:anchor="_Toc74476416" w:history="1">
            <w:r w:rsidRPr="00CC3625">
              <w:rPr>
                <w:rStyle w:val="Hyperlink"/>
                <w:rFonts w:eastAsia="Times New Roman" w:cs="Times New Roman"/>
                <w:noProof/>
                <w:lang w:val="en-US"/>
              </w:rPr>
              <w:t>AC analysis</w:t>
            </w:r>
            <w:r>
              <w:rPr>
                <w:noProof/>
                <w:webHidden/>
              </w:rPr>
              <w:tab/>
            </w:r>
            <w:r>
              <w:rPr>
                <w:noProof/>
                <w:webHidden/>
              </w:rPr>
              <w:fldChar w:fldCharType="begin"/>
            </w:r>
            <w:r>
              <w:rPr>
                <w:noProof/>
                <w:webHidden/>
              </w:rPr>
              <w:instrText xml:space="preserve"> PAGEREF _Toc74476416 \h </w:instrText>
            </w:r>
            <w:r>
              <w:rPr>
                <w:noProof/>
                <w:webHidden/>
              </w:rPr>
            </w:r>
            <w:r>
              <w:rPr>
                <w:noProof/>
                <w:webHidden/>
              </w:rPr>
              <w:fldChar w:fldCharType="separate"/>
            </w:r>
            <w:r>
              <w:rPr>
                <w:noProof/>
                <w:webHidden/>
              </w:rPr>
              <w:t>36</w:t>
            </w:r>
            <w:r>
              <w:rPr>
                <w:noProof/>
                <w:webHidden/>
              </w:rPr>
              <w:fldChar w:fldCharType="end"/>
            </w:r>
          </w:hyperlink>
        </w:p>
        <w:p w14:paraId="0FAB0001" w14:textId="5477884E" w:rsidR="00957AEA" w:rsidRDefault="00957AEA">
          <w:pPr>
            <w:pStyle w:val="TOC2"/>
            <w:tabs>
              <w:tab w:val="right" w:leader="dot" w:pos="9016"/>
            </w:tabs>
            <w:rPr>
              <w:b w:val="0"/>
              <w:bCs w:val="0"/>
              <w:noProof/>
              <w:sz w:val="24"/>
              <w:szCs w:val="24"/>
            </w:rPr>
          </w:pPr>
          <w:hyperlink w:anchor="_Toc74476417" w:history="1">
            <w:r w:rsidRPr="00CC3625">
              <w:rPr>
                <w:rStyle w:val="Hyperlink"/>
                <w:rFonts w:eastAsia="Times New Roman" w:cs="Times New Roman"/>
                <w:noProof/>
                <w:lang w:val="en-US"/>
              </w:rPr>
              <w:t>Output</w:t>
            </w:r>
            <w:r>
              <w:rPr>
                <w:noProof/>
                <w:webHidden/>
              </w:rPr>
              <w:tab/>
            </w:r>
            <w:r>
              <w:rPr>
                <w:noProof/>
                <w:webHidden/>
              </w:rPr>
              <w:fldChar w:fldCharType="begin"/>
            </w:r>
            <w:r>
              <w:rPr>
                <w:noProof/>
                <w:webHidden/>
              </w:rPr>
              <w:instrText xml:space="preserve"> PAGEREF _Toc74476417 \h </w:instrText>
            </w:r>
            <w:r>
              <w:rPr>
                <w:noProof/>
                <w:webHidden/>
              </w:rPr>
            </w:r>
            <w:r>
              <w:rPr>
                <w:noProof/>
                <w:webHidden/>
              </w:rPr>
              <w:fldChar w:fldCharType="separate"/>
            </w:r>
            <w:r>
              <w:rPr>
                <w:noProof/>
                <w:webHidden/>
              </w:rPr>
              <w:t>38</w:t>
            </w:r>
            <w:r>
              <w:rPr>
                <w:noProof/>
                <w:webHidden/>
              </w:rPr>
              <w:fldChar w:fldCharType="end"/>
            </w:r>
          </w:hyperlink>
        </w:p>
        <w:p w14:paraId="2E2BCE4D" w14:textId="1F3D5907" w:rsidR="00957AEA" w:rsidRDefault="00957AEA">
          <w:pPr>
            <w:pStyle w:val="TOC3"/>
            <w:tabs>
              <w:tab w:val="right" w:leader="dot" w:pos="9016"/>
            </w:tabs>
            <w:rPr>
              <w:noProof/>
              <w:sz w:val="24"/>
              <w:szCs w:val="24"/>
            </w:rPr>
          </w:pPr>
          <w:hyperlink w:anchor="_Toc74476418" w:history="1">
            <w:r w:rsidRPr="00CC3625">
              <w:rPr>
                <w:rStyle w:val="Hyperlink"/>
                <w:rFonts w:ascii="Times New Roman" w:eastAsia="Times New Roman" w:hAnsi="Times New Roman" w:cs="Times New Roman"/>
                <w:noProof/>
                <w:lang w:val="en-US"/>
              </w:rPr>
              <w:t>1) Input stage</w:t>
            </w:r>
            <w:r>
              <w:rPr>
                <w:noProof/>
                <w:webHidden/>
              </w:rPr>
              <w:tab/>
            </w:r>
            <w:r>
              <w:rPr>
                <w:noProof/>
                <w:webHidden/>
              </w:rPr>
              <w:fldChar w:fldCharType="begin"/>
            </w:r>
            <w:r>
              <w:rPr>
                <w:noProof/>
                <w:webHidden/>
              </w:rPr>
              <w:instrText xml:space="preserve"> PAGEREF _Toc74476418 \h </w:instrText>
            </w:r>
            <w:r>
              <w:rPr>
                <w:noProof/>
                <w:webHidden/>
              </w:rPr>
            </w:r>
            <w:r>
              <w:rPr>
                <w:noProof/>
                <w:webHidden/>
              </w:rPr>
              <w:fldChar w:fldCharType="separate"/>
            </w:r>
            <w:r>
              <w:rPr>
                <w:noProof/>
                <w:webHidden/>
              </w:rPr>
              <w:t>38</w:t>
            </w:r>
            <w:r>
              <w:rPr>
                <w:noProof/>
                <w:webHidden/>
              </w:rPr>
              <w:fldChar w:fldCharType="end"/>
            </w:r>
          </w:hyperlink>
        </w:p>
        <w:p w14:paraId="619632B1" w14:textId="23D5CC0B" w:rsidR="00957AEA" w:rsidRDefault="00957AEA">
          <w:pPr>
            <w:pStyle w:val="TOC3"/>
            <w:tabs>
              <w:tab w:val="right" w:leader="dot" w:pos="9016"/>
            </w:tabs>
            <w:rPr>
              <w:noProof/>
              <w:sz w:val="24"/>
              <w:szCs w:val="24"/>
            </w:rPr>
          </w:pPr>
          <w:hyperlink w:anchor="_Toc74476419" w:history="1">
            <w:r w:rsidRPr="00CC3625">
              <w:rPr>
                <w:rStyle w:val="Hyperlink"/>
                <w:rFonts w:ascii="Times New Roman" w:eastAsia="Times New Roman" w:hAnsi="Times New Roman" w:cs="Times New Roman"/>
                <w:noProof/>
                <w:lang w:val="en-US"/>
              </w:rPr>
              <w:t>2) DC operating point</w:t>
            </w:r>
            <w:r>
              <w:rPr>
                <w:noProof/>
                <w:webHidden/>
              </w:rPr>
              <w:tab/>
            </w:r>
            <w:r>
              <w:rPr>
                <w:noProof/>
                <w:webHidden/>
              </w:rPr>
              <w:fldChar w:fldCharType="begin"/>
            </w:r>
            <w:r>
              <w:rPr>
                <w:noProof/>
                <w:webHidden/>
              </w:rPr>
              <w:instrText xml:space="preserve"> PAGEREF _Toc74476419 \h </w:instrText>
            </w:r>
            <w:r>
              <w:rPr>
                <w:noProof/>
                <w:webHidden/>
              </w:rPr>
            </w:r>
            <w:r>
              <w:rPr>
                <w:noProof/>
                <w:webHidden/>
              </w:rPr>
              <w:fldChar w:fldCharType="separate"/>
            </w:r>
            <w:r>
              <w:rPr>
                <w:noProof/>
                <w:webHidden/>
              </w:rPr>
              <w:t>39</w:t>
            </w:r>
            <w:r>
              <w:rPr>
                <w:noProof/>
                <w:webHidden/>
              </w:rPr>
              <w:fldChar w:fldCharType="end"/>
            </w:r>
          </w:hyperlink>
        </w:p>
        <w:p w14:paraId="5A239E85" w14:textId="0ABBF72C" w:rsidR="00957AEA" w:rsidRDefault="00957AEA">
          <w:pPr>
            <w:pStyle w:val="TOC3"/>
            <w:tabs>
              <w:tab w:val="right" w:leader="dot" w:pos="9016"/>
            </w:tabs>
            <w:rPr>
              <w:noProof/>
              <w:sz w:val="24"/>
              <w:szCs w:val="24"/>
            </w:rPr>
          </w:pPr>
          <w:hyperlink w:anchor="_Toc74476420" w:history="1">
            <w:r w:rsidRPr="00CC3625">
              <w:rPr>
                <w:rStyle w:val="Hyperlink"/>
                <w:rFonts w:ascii="Times New Roman" w:eastAsia="Times New Roman" w:hAnsi="Times New Roman" w:cs="Times New Roman"/>
                <w:noProof/>
                <w:lang w:val="en-US"/>
              </w:rPr>
              <w:t>3) Small-signal analysis</w:t>
            </w:r>
            <w:r>
              <w:rPr>
                <w:noProof/>
                <w:webHidden/>
              </w:rPr>
              <w:tab/>
            </w:r>
            <w:r>
              <w:rPr>
                <w:noProof/>
                <w:webHidden/>
              </w:rPr>
              <w:fldChar w:fldCharType="begin"/>
            </w:r>
            <w:r>
              <w:rPr>
                <w:noProof/>
                <w:webHidden/>
              </w:rPr>
              <w:instrText xml:space="preserve"> PAGEREF _Toc74476420 \h </w:instrText>
            </w:r>
            <w:r>
              <w:rPr>
                <w:noProof/>
                <w:webHidden/>
              </w:rPr>
            </w:r>
            <w:r>
              <w:rPr>
                <w:noProof/>
                <w:webHidden/>
              </w:rPr>
              <w:fldChar w:fldCharType="separate"/>
            </w:r>
            <w:r>
              <w:rPr>
                <w:noProof/>
                <w:webHidden/>
              </w:rPr>
              <w:t>39</w:t>
            </w:r>
            <w:r>
              <w:rPr>
                <w:noProof/>
                <w:webHidden/>
              </w:rPr>
              <w:fldChar w:fldCharType="end"/>
            </w:r>
          </w:hyperlink>
        </w:p>
        <w:p w14:paraId="23853593" w14:textId="30EA1249" w:rsidR="00957AEA" w:rsidRDefault="00957AEA">
          <w:pPr>
            <w:pStyle w:val="TOC3"/>
            <w:tabs>
              <w:tab w:val="right" w:leader="dot" w:pos="9016"/>
            </w:tabs>
            <w:rPr>
              <w:noProof/>
              <w:sz w:val="24"/>
              <w:szCs w:val="24"/>
            </w:rPr>
          </w:pPr>
          <w:hyperlink w:anchor="_Toc74476421" w:history="1">
            <w:r w:rsidRPr="00CC3625">
              <w:rPr>
                <w:rStyle w:val="Hyperlink"/>
                <w:rFonts w:ascii="Times New Roman" w:eastAsia="Times New Roman" w:hAnsi="Times New Roman" w:cs="Times New Roman"/>
                <w:noProof/>
                <w:lang w:val="en-US"/>
              </w:rPr>
              <w:t>4) Output stage</w:t>
            </w:r>
            <w:r>
              <w:rPr>
                <w:noProof/>
                <w:webHidden/>
              </w:rPr>
              <w:tab/>
            </w:r>
            <w:r>
              <w:rPr>
                <w:noProof/>
                <w:webHidden/>
              </w:rPr>
              <w:fldChar w:fldCharType="begin"/>
            </w:r>
            <w:r>
              <w:rPr>
                <w:noProof/>
                <w:webHidden/>
              </w:rPr>
              <w:instrText xml:space="preserve"> PAGEREF _Toc74476421 \h </w:instrText>
            </w:r>
            <w:r>
              <w:rPr>
                <w:noProof/>
                <w:webHidden/>
              </w:rPr>
            </w:r>
            <w:r>
              <w:rPr>
                <w:noProof/>
                <w:webHidden/>
              </w:rPr>
              <w:fldChar w:fldCharType="separate"/>
            </w:r>
            <w:r>
              <w:rPr>
                <w:noProof/>
                <w:webHidden/>
              </w:rPr>
              <w:t>39</w:t>
            </w:r>
            <w:r>
              <w:rPr>
                <w:noProof/>
                <w:webHidden/>
              </w:rPr>
              <w:fldChar w:fldCharType="end"/>
            </w:r>
          </w:hyperlink>
        </w:p>
        <w:p w14:paraId="48651966" w14:textId="4FE16968" w:rsidR="00957AEA" w:rsidRDefault="00957AEA">
          <w:pPr>
            <w:pStyle w:val="TOC1"/>
            <w:tabs>
              <w:tab w:val="right" w:leader="dot" w:pos="9016"/>
            </w:tabs>
            <w:rPr>
              <w:b w:val="0"/>
              <w:bCs w:val="0"/>
              <w:i w:val="0"/>
              <w:iCs w:val="0"/>
              <w:noProof/>
            </w:rPr>
          </w:pPr>
          <w:hyperlink w:anchor="_Toc74476422" w:history="1">
            <w:r w:rsidRPr="00CC3625">
              <w:rPr>
                <w:rStyle w:val="Hyperlink"/>
                <w:rFonts w:eastAsia="Times New Roman" w:cs="Times New Roman"/>
                <w:noProof/>
                <w:lang w:val="en-US"/>
              </w:rPr>
              <w:t>Project Planning and Management</w:t>
            </w:r>
            <w:r>
              <w:rPr>
                <w:noProof/>
                <w:webHidden/>
              </w:rPr>
              <w:tab/>
            </w:r>
            <w:r>
              <w:rPr>
                <w:noProof/>
                <w:webHidden/>
              </w:rPr>
              <w:fldChar w:fldCharType="begin"/>
            </w:r>
            <w:r>
              <w:rPr>
                <w:noProof/>
                <w:webHidden/>
              </w:rPr>
              <w:instrText xml:space="preserve"> PAGEREF _Toc74476422 \h </w:instrText>
            </w:r>
            <w:r>
              <w:rPr>
                <w:noProof/>
                <w:webHidden/>
              </w:rPr>
            </w:r>
            <w:r>
              <w:rPr>
                <w:noProof/>
                <w:webHidden/>
              </w:rPr>
              <w:fldChar w:fldCharType="separate"/>
            </w:r>
            <w:r>
              <w:rPr>
                <w:noProof/>
                <w:webHidden/>
              </w:rPr>
              <w:t>40</w:t>
            </w:r>
            <w:r>
              <w:rPr>
                <w:noProof/>
                <w:webHidden/>
              </w:rPr>
              <w:fldChar w:fldCharType="end"/>
            </w:r>
          </w:hyperlink>
        </w:p>
        <w:p w14:paraId="698C4574" w14:textId="55745D30" w:rsidR="00957AEA" w:rsidRDefault="00957AEA">
          <w:pPr>
            <w:pStyle w:val="TOC2"/>
            <w:tabs>
              <w:tab w:val="right" w:leader="dot" w:pos="9016"/>
            </w:tabs>
            <w:rPr>
              <w:b w:val="0"/>
              <w:bCs w:val="0"/>
              <w:noProof/>
              <w:sz w:val="24"/>
              <w:szCs w:val="24"/>
            </w:rPr>
          </w:pPr>
          <w:hyperlink w:anchor="_Toc74476423" w:history="1">
            <w:r w:rsidRPr="00CC3625">
              <w:rPr>
                <w:rStyle w:val="Hyperlink"/>
                <w:rFonts w:eastAsia="Times New Roman" w:cs="Times New Roman"/>
                <w:noProof/>
                <w:lang w:val="en-US"/>
              </w:rPr>
              <w:t>Overview</w:t>
            </w:r>
            <w:r>
              <w:rPr>
                <w:noProof/>
                <w:webHidden/>
              </w:rPr>
              <w:tab/>
            </w:r>
            <w:r>
              <w:rPr>
                <w:noProof/>
                <w:webHidden/>
              </w:rPr>
              <w:fldChar w:fldCharType="begin"/>
            </w:r>
            <w:r>
              <w:rPr>
                <w:noProof/>
                <w:webHidden/>
              </w:rPr>
              <w:instrText xml:space="preserve"> PAGEREF _Toc74476423 \h </w:instrText>
            </w:r>
            <w:r>
              <w:rPr>
                <w:noProof/>
                <w:webHidden/>
              </w:rPr>
            </w:r>
            <w:r>
              <w:rPr>
                <w:noProof/>
                <w:webHidden/>
              </w:rPr>
              <w:fldChar w:fldCharType="separate"/>
            </w:r>
            <w:r>
              <w:rPr>
                <w:noProof/>
                <w:webHidden/>
              </w:rPr>
              <w:t>40</w:t>
            </w:r>
            <w:r>
              <w:rPr>
                <w:noProof/>
                <w:webHidden/>
              </w:rPr>
              <w:fldChar w:fldCharType="end"/>
            </w:r>
          </w:hyperlink>
        </w:p>
        <w:p w14:paraId="45516675" w14:textId="2695E4D4" w:rsidR="00957AEA" w:rsidRDefault="00957AEA">
          <w:pPr>
            <w:pStyle w:val="TOC2"/>
            <w:tabs>
              <w:tab w:val="right" w:leader="dot" w:pos="9016"/>
            </w:tabs>
            <w:rPr>
              <w:b w:val="0"/>
              <w:bCs w:val="0"/>
              <w:noProof/>
              <w:sz w:val="24"/>
              <w:szCs w:val="24"/>
            </w:rPr>
          </w:pPr>
          <w:hyperlink w:anchor="_Toc74476424" w:history="1">
            <w:r w:rsidRPr="00CC3625">
              <w:rPr>
                <w:rStyle w:val="Hyperlink"/>
                <w:rFonts w:eastAsia="Times New Roman" w:cs="Times New Roman"/>
                <w:noProof/>
                <w:lang w:val="en-GB"/>
              </w:rPr>
              <w:t>Initialisation</w:t>
            </w:r>
            <w:r>
              <w:rPr>
                <w:noProof/>
                <w:webHidden/>
              </w:rPr>
              <w:tab/>
            </w:r>
            <w:r>
              <w:rPr>
                <w:noProof/>
                <w:webHidden/>
              </w:rPr>
              <w:fldChar w:fldCharType="begin"/>
            </w:r>
            <w:r>
              <w:rPr>
                <w:noProof/>
                <w:webHidden/>
              </w:rPr>
              <w:instrText xml:space="preserve"> PAGEREF _Toc74476424 \h </w:instrText>
            </w:r>
            <w:r>
              <w:rPr>
                <w:noProof/>
                <w:webHidden/>
              </w:rPr>
            </w:r>
            <w:r>
              <w:rPr>
                <w:noProof/>
                <w:webHidden/>
              </w:rPr>
              <w:fldChar w:fldCharType="separate"/>
            </w:r>
            <w:r>
              <w:rPr>
                <w:noProof/>
                <w:webHidden/>
              </w:rPr>
              <w:t>41</w:t>
            </w:r>
            <w:r>
              <w:rPr>
                <w:noProof/>
                <w:webHidden/>
              </w:rPr>
              <w:fldChar w:fldCharType="end"/>
            </w:r>
          </w:hyperlink>
        </w:p>
        <w:p w14:paraId="5ED45EE2" w14:textId="73906459" w:rsidR="00957AEA" w:rsidRDefault="00957AEA">
          <w:pPr>
            <w:pStyle w:val="TOC2"/>
            <w:tabs>
              <w:tab w:val="right" w:leader="dot" w:pos="9016"/>
            </w:tabs>
            <w:rPr>
              <w:b w:val="0"/>
              <w:bCs w:val="0"/>
              <w:noProof/>
              <w:sz w:val="24"/>
              <w:szCs w:val="24"/>
            </w:rPr>
          </w:pPr>
          <w:hyperlink w:anchor="_Toc74476425" w:history="1">
            <w:r w:rsidRPr="00CC3625">
              <w:rPr>
                <w:rStyle w:val="Hyperlink"/>
                <w:rFonts w:eastAsia="Times New Roman" w:cs="Times New Roman"/>
                <w:noProof/>
                <w:lang w:val="en-US"/>
              </w:rPr>
              <w:t>Planning &amp; Management</w:t>
            </w:r>
            <w:r>
              <w:rPr>
                <w:noProof/>
                <w:webHidden/>
              </w:rPr>
              <w:tab/>
            </w:r>
            <w:r>
              <w:rPr>
                <w:noProof/>
                <w:webHidden/>
              </w:rPr>
              <w:fldChar w:fldCharType="begin"/>
            </w:r>
            <w:r>
              <w:rPr>
                <w:noProof/>
                <w:webHidden/>
              </w:rPr>
              <w:instrText xml:space="preserve"> PAGEREF _Toc74476425 \h </w:instrText>
            </w:r>
            <w:r>
              <w:rPr>
                <w:noProof/>
                <w:webHidden/>
              </w:rPr>
            </w:r>
            <w:r>
              <w:rPr>
                <w:noProof/>
                <w:webHidden/>
              </w:rPr>
              <w:fldChar w:fldCharType="separate"/>
            </w:r>
            <w:r>
              <w:rPr>
                <w:noProof/>
                <w:webHidden/>
              </w:rPr>
              <w:t>41</w:t>
            </w:r>
            <w:r>
              <w:rPr>
                <w:noProof/>
                <w:webHidden/>
              </w:rPr>
              <w:fldChar w:fldCharType="end"/>
            </w:r>
          </w:hyperlink>
        </w:p>
        <w:p w14:paraId="1448EFC7" w14:textId="11037877" w:rsidR="00957AEA" w:rsidRDefault="00957AEA">
          <w:pPr>
            <w:pStyle w:val="TOC2"/>
            <w:tabs>
              <w:tab w:val="right" w:leader="dot" w:pos="9016"/>
            </w:tabs>
            <w:rPr>
              <w:b w:val="0"/>
              <w:bCs w:val="0"/>
              <w:noProof/>
              <w:sz w:val="24"/>
              <w:szCs w:val="24"/>
            </w:rPr>
          </w:pPr>
          <w:hyperlink w:anchor="_Toc74476426" w:history="1">
            <w:r w:rsidRPr="00CC3625">
              <w:rPr>
                <w:rStyle w:val="Hyperlink"/>
                <w:rFonts w:eastAsia="Times New Roman" w:cs="Times New Roman"/>
                <w:noProof/>
                <w:lang w:val="en-US"/>
              </w:rPr>
              <w:t>Programming Process</w:t>
            </w:r>
            <w:r>
              <w:rPr>
                <w:noProof/>
                <w:webHidden/>
              </w:rPr>
              <w:tab/>
            </w:r>
            <w:r>
              <w:rPr>
                <w:noProof/>
                <w:webHidden/>
              </w:rPr>
              <w:fldChar w:fldCharType="begin"/>
            </w:r>
            <w:r>
              <w:rPr>
                <w:noProof/>
                <w:webHidden/>
              </w:rPr>
              <w:instrText xml:space="preserve"> PAGEREF _Toc74476426 \h </w:instrText>
            </w:r>
            <w:r>
              <w:rPr>
                <w:noProof/>
                <w:webHidden/>
              </w:rPr>
            </w:r>
            <w:r>
              <w:rPr>
                <w:noProof/>
                <w:webHidden/>
              </w:rPr>
              <w:fldChar w:fldCharType="separate"/>
            </w:r>
            <w:r>
              <w:rPr>
                <w:noProof/>
                <w:webHidden/>
              </w:rPr>
              <w:t>42</w:t>
            </w:r>
            <w:r>
              <w:rPr>
                <w:noProof/>
                <w:webHidden/>
              </w:rPr>
              <w:fldChar w:fldCharType="end"/>
            </w:r>
          </w:hyperlink>
        </w:p>
        <w:p w14:paraId="4D235971" w14:textId="0BE27846" w:rsidR="00957AEA" w:rsidRDefault="00957AEA">
          <w:pPr>
            <w:pStyle w:val="TOC2"/>
            <w:tabs>
              <w:tab w:val="right" w:leader="dot" w:pos="9016"/>
            </w:tabs>
            <w:rPr>
              <w:b w:val="0"/>
              <w:bCs w:val="0"/>
              <w:noProof/>
              <w:sz w:val="24"/>
              <w:szCs w:val="24"/>
            </w:rPr>
          </w:pPr>
          <w:hyperlink w:anchor="_Toc74476427" w:history="1">
            <w:r w:rsidRPr="00CC3625">
              <w:rPr>
                <w:rStyle w:val="Hyperlink"/>
                <w:rFonts w:eastAsia="Times New Roman" w:cs="Times New Roman"/>
                <w:noProof/>
                <w:lang w:val="en-US"/>
              </w:rPr>
              <w:t>Report &amp; Video</w:t>
            </w:r>
            <w:r>
              <w:rPr>
                <w:noProof/>
                <w:webHidden/>
              </w:rPr>
              <w:tab/>
            </w:r>
            <w:r>
              <w:rPr>
                <w:noProof/>
                <w:webHidden/>
              </w:rPr>
              <w:fldChar w:fldCharType="begin"/>
            </w:r>
            <w:r>
              <w:rPr>
                <w:noProof/>
                <w:webHidden/>
              </w:rPr>
              <w:instrText xml:space="preserve"> PAGEREF _Toc74476427 \h </w:instrText>
            </w:r>
            <w:r>
              <w:rPr>
                <w:noProof/>
                <w:webHidden/>
              </w:rPr>
            </w:r>
            <w:r>
              <w:rPr>
                <w:noProof/>
                <w:webHidden/>
              </w:rPr>
              <w:fldChar w:fldCharType="separate"/>
            </w:r>
            <w:r>
              <w:rPr>
                <w:noProof/>
                <w:webHidden/>
              </w:rPr>
              <w:t>43</w:t>
            </w:r>
            <w:r>
              <w:rPr>
                <w:noProof/>
                <w:webHidden/>
              </w:rPr>
              <w:fldChar w:fldCharType="end"/>
            </w:r>
          </w:hyperlink>
        </w:p>
        <w:p w14:paraId="602B2E13" w14:textId="0E636ED2" w:rsidR="00957AEA" w:rsidRDefault="00957AEA">
          <w:pPr>
            <w:pStyle w:val="TOC1"/>
            <w:tabs>
              <w:tab w:val="right" w:leader="dot" w:pos="9016"/>
            </w:tabs>
            <w:rPr>
              <w:b w:val="0"/>
              <w:bCs w:val="0"/>
              <w:i w:val="0"/>
              <w:iCs w:val="0"/>
              <w:noProof/>
            </w:rPr>
          </w:pPr>
          <w:hyperlink w:anchor="_Toc74476428" w:history="1">
            <w:r w:rsidRPr="00CC3625">
              <w:rPr>
                <w:rStyle w:val="Hyperlink"/>
                <w:rFonts w:eastAsia="Times New Roman" w:cs="Times New Roman"/>
                <w:noProof/>
                <w:lang w:val="en-US"/>
              </w:rPr>
              <w:t>Testing</w:t>
            </w:r>
            <w:r>
              <w:rPr>
                <w:noProof/>
                <w:webHidden/>
              </w:rPr>
              <w:tab/>
            </w:r>
            <w:r>
              <w:rPr>
                <w:noProof/>
                <w:webHidden/>
              </w:rPr>
              <w:fldChar w:fldCharType="begin"/>
            </w:r>
            <w:r>
              <w:rPr>
                <w:noProof/>
                <w:webHidden/>
              </w:rPr>
              <w:instrText xml:space="preserve"> PAGEREF _Toc74476428 \h </w:instrText>
            </w:r>
            <w:r>
              <w:rPr>
                <w:noProof/>
                <w:webHidden/>
              </w:rPr>
            </w:r>
            <w:r>
              <w:rPr>
                <w:noProof/>
                <w:webHidden/>
              </w:rPr>
              <w:fldChar w:fldCharType="separate"/>
            </w:r>
            <w:r>
              <w:rPr>
                <w:noProof/>
                <w:webHidden/>
              </w:rPr>
              <w:t>44</w:t>
            </w:r>
            <w:r>
              <w:rPr>
                <w:noProof/>
                <w:webHidden/>
              </w:rPr>
              <w:fldChar w:fldCharType="end"/>
            </w:r>
          </w:hyperlink>
        </w:p>
        <w:p w14:paraId="73936990" w14:textId="320F8F97" w:rsidR="00957AEA" w:rsidRDefault="00957AEA">
          <w:pPr>
            <w:pStyle w:val="TOC2"/>
            <w:tabs>
              <w:tab w:val="right" w:leader="dot" w:pos="9016"/>
            </w:tabs>
            <w:rPr>
              <w:b w:val="0"/>
              <w:bCs w:val="0"/>
              <w:noProof/>
              <w:sz w:val="24"/>
              <w:szCs w:val="24"/>
            </w:rPr>
          </w:pPr>
          <w:hyperlink w:anchor="_Toc74476429" w:history="1">
            <w:r w:rsidRPr="00CC3625">
              <w:rPr>
                <w:rStyle w:val="Hyperlink"/>
                <w:rFonts w:eastAsia="Times New Roman" w:cs="Times New Roman"/>
                <w:noProof/>
                <w:lang w:val="en-US"/>
              </w:rPr>
              <w:t>Input</w:t>
            </w:r>
            <w:r>
              <w:rPr>
                <w:noProof/>
                <w:webHidden/>
              </w:rPr>
              <w:tab/>
            </w:r>
            <w:r>
              <w:rPr>
                <w:noProof/>
                <w:webHidden/>
              </w:rPr>
              <w:fldChar w:fldCharType="begin"/>
            </w:r>
            <w:r>
              <w:rPr>
                <w:noProof/>
                <w:webHidden/>
              </w:rPr>
              <w:instrText xml:space="preserve"> PAGEREF _Toc74476429 \h </w:instrText>
            </w:r>
            <w:r>
              <w:rPr>
                <w:noProof/>
                <w:webHidden/>
              </w:rPr>
            </w:r>
            <w:r>
              <w:rPr>
                <w:noProof/>
                <w:webHidden/>
              </w:rPr>
              <w:fldChar w:fldCharType="separate"/>
            </w:r>
            <w:r>
              <w:rPr>
                <w:noProof/>
                <w:webHidden/>
              </w:rPr>
              <w:t>44</w:t>
            </w:r>
            <w:r>
              <w:rPr>
                <w:noProof/>
                <w:webHidden/>
              </w:rPr>
              <w:fldChar w:fldCharType="end"/>
            </w:r>
          </w:hyperlink>
        </w:p>
        <w:p w14:paraId="7945B145" w14:textId="10A4CEDE" w:rsidR="00957AEA" w:rsidRDefault="00957AEA">
          <w:pPr>
            <w:pStyle w:val="TOC2"/>
            <w:tabs>
              <w:tab w:val="right" w:leader="dot" w:pos="9016"/>
            </w:tabs>
            <w:rPr>
              <w:b w:val="0"/>
              <w:bCs w:val="0"/>
              <w:noProof/>
              <w:sz w:val="24"/>
              <w:szCs w:val="24"/>
            </w:rPr>
          </w:pPr>
          <w:hyperlink w:anchor="_Toc74476430" w:history="1">
            <w:r w:rsidRPr="00CC3625">
              <w:rPr>
                <w:rStyle w:val="Hyperlink"/>
                <w:rFonts w:eastAsia="Times New Roman" w:cs="Times New Roman"/>
                <w:noProof/>
                <w:lang w:val="en-US"/>
              </w:rPr>
              <w:t>DC Analysis</w:t>
            </w:r>
            <w:r>
              <w:rPr>
                <w:noProof/>
                <w:webHidden/>
              </w:rPr>
              <w:tab/>
            </w:r>
            <w:r>
              <w:rPr>
                <w:noProof/>
                <w:webHidden/>
              </w:rPr>
              <w:fldChar w:fldCharType="begin"/>
            </w:r>
            <w:r>
              <w:rPr>
                <w:noProof/>
                <w:webHidden/>
              </w:rPr>
              <w:instrText xml:space="preserve"> PAGEREF _Toc74476430 \h </w:instrText>
            </w:r>
            <w:r>
              <w:rPr>
                <w:noProof/>
                <w:webHidden/>
              </w:rPr>
            </w:r>
            <w:r>
              <w:rPr>
                <w:noProof/>
                <w:webHidden/>
              </w:rPr>
              <w:fldChar w:fldCharType="separate"/>
            </w:r>
            <w:r>
              <w:rPr>
                <w:noProof/>
                <w:webHidden/>
              </w:rPr>
              <w:t>47</w:t>
            </w:r>
            <w:r>
              <w:rPr>
                <w:noProof/>
                <w:webHidden/>
              </w:rPr>
              <w:fldChar w:fldCharType="end"/>
            </w:r>
          </w:hyperlink>
        </w:p>
        <w:p w14:paraId="01AE9CEE" w14:textId="0D02FD2E" w:rsidR="00957AEA" w:rsidRDefault="00957AEA">
          <w:pPr>
            <w:pStyle w:val="TOC2"/>
            <w:tabs>
              <w:tab w:val="right" w:leader="dot" w:pos="9016"/>
            </w:tabs>
            <w:rPr>
              <w:b w:val="0"/>
              <w:bCs w:val="0"/>
              <w:noProof/>
              <w:sz w:val="24"/>
              <w:szCs w:val="24"/>
            </w:rPr>
          </w:pPr>
          <w:hyperlink w:anchor="_Toc74476431" w:history="1">
            <w:r w:rsidRPr="00CC3625">
              <w:rPr>
                <w:rStyle w:val="Hyperlink"/>
                <w:rFonts w:eastAsia="Times New Roman" w:cs="Times New Roman"/>
                <w:noProof/>
                <w:lang w:val="en-US"/>
              </w:rPr>
              <w:t>AC Analysis</w:t>
            </w:r>
            <w:r>
              <w:rPr>
                <w:noProof/>
                <w:webHidden/>
              </w:rPr>
              <w:tab/>
            </w:r>
            <w:r>
              <w:rPr>
                <w:noProof/>
                <w:webHidden/>
              </w:rPr>
              <w:fldChar w:fldCharType="begin"/>
            </w:r>
            <w:r>
              <w:rPr>
                <w:noProof/>
                <w:webHidden/>
              </w:rPr>
              <w:instrText xml:space="preserve"> PAGEREF _Toc74476431 \h </w:instrText>
            </w:r>
            <w:r>
              <w:rPr>
                <w:noProof/>
                <w:webHidden/>
              </w:rPr>
            </w:r>
            <w:r>
              <w:rPr>
                <w:noProof/>
                <w:webHidden/>
              </w:rPr>
              <w:fldChar w:fldCharType="separate"/>
            </w:r>
            <w:r>
              <w:rPr>
                <w:noProof/>
                <w:webHidden/>
              </w:rPr>
              <w:t>50</w:t>
            </w:r>
            <w:r>
              <w:rPr>
                <w:noProof/>
                <w:webHidden/>
              </w:rPr>
              <w:fldChar w:fldCharType="end"/>
            </w:r>
          </w:hyperlink>
        </w:p>
        <w:p w14:paraId="22C7097D" w14:textId="7210B1C0" w:rsidR="00957AEA" w:rsidRDefault="00957AEA">
          <w:pPr>
            <w:pStyle w:val="TOC2"/>
            <w:tabs>
              <w:tab w:val="right" w:leader="dot" w:pos="9016"/>
            </w:tabs>
            <w:rPr>
              <w:b w:val="0"/>
              <w:bCs w:val="0"/>
              <w:noProof/>
              <w:sz w:val="24"/>
              <w:szCs w:val="24"/>
            </w:rPr>
          </w:pPr>
          <w:hyperlink w:anchor="_Toc74476432" w:history="1">
            <w:r w:rsidRPr="00CC3625">
              <w:rPr>
                <w:rStyle w:val="Hyperlink"/>
                <w:rFonts w:cs="Times New Roman"/>
                <w:noProof/>
                <w:lang w:val="en-US"/>
              </w:rPr>
              <w:t>Tota</w:t>
            </w:r>
            <w:r w:rsidRPr="00CC3625">
              <w:rPr>
                <w:rStyle w:val="Hyperlink"/>
                <w:rFonts w:cs="Times New Roman"/>
                <w:noProof/>
                <w:lang w:val="en-US"/>
              </w:rPr>
              <w:t>l</w:t>
            </w:r>
            <w:r w:rsidRPr="00CC3625">
              <w:rPr>
                <w:rStyle w:val="Hyperlink"/>
                <w:rFonts w:cs="Times New Roman"/>
                <w:noProof/>
                <w:lang w:val="en-US"/>
              </w:rPr>
              <w:t xml:space="preserve"> Testing</w:t>
            </w:r>
            <w:r>
              <w:rPr>
                <w:noProof/>
                <w:webHidden/>
              </w:rPr>
              <w:tab/>
            </w:r>
            <w:r>
              <w:rPr>
                <w:noProof/>
                <w:webHidden/>
              </w:rPr>
              <w:fldChar w:fldCharType="begin"/>
            </w:r>
            <w:r>
              <w:rPr>
                <w:noProof/>
                <w:webHidden/>
              </w:rPr>
              <w:instrText xml:space="preserve"> PAGEREF _Toc74476432 \h </w:instrText>
            </w:r>
            <w:r>
              <w:rPr>
                <w:noProof/>
                <w:webHidden/>
              </w:rPr>
            </w:r>
            <w:r>
              <w:rPr>
                <w:noProof/>
                <w:webHidden/>
              </w:rPr>
              <w:fldChar w:fldCharType="separate"/>
            </w:r>
            <w:r>
              <w:rPr>
                <w:noProof/>
                <w:webHidden/>
              </w:rPr>
              <w:t>53</w:t>
            </w:r>
            <w:r>
              <w:rPr>
                <w:noProof/>
                <w:webHidden/>
              </w:rPr>
              <w:fldChar w:fldCharType="end"/>
            </w:r>
          </w:hyperlink>
        </w:p>
        <w:p w14:paraId="48C3CEA3" w14:textId="2A2BA623" w:rsidR="00957AEA" w:rsidRDefault="00957AEA">
          <w:pPr>
            <w:pStyle w:val="TOC1"/>
            <w:tabs>
              <w:tab w:val="right" w:leader="dot" w:pos="9016"/>
            </w:tabs>
            <w:rPr>
              <w:b w:val="0"/>
              <w:bCs w:val="0"/>
              <w:i w:val="0"/>
              <w:iCs w:val="0"/>
              <w:noProof/>
            </w:rPr>
          </w:pPr>
          <w:hyperlink w:anchor="_Toc74476433" w:history="1">
            <w:r w:rsidRPr="00CC3625">
              <w:rPr>
                <w:rStyle w:val="Hyperlink"/>
                <w:rFonts w:cs="Times New Roman"/>
                <w:noProof/>
                <w:lang w:val="en-US"/>
              </w:rPr>
              <w:t>Evaluation</w:t>
            </w:r>
            <w:r>
              <w:rPr>
                <w:noProof/>
                <w:webHidden/>
              </w:rPr>
              <w:tab/>
            </w:r>
            <w:r>
              <w:rPr>
                <w:noProof/>
                <w:webHidden/>
              </w:rPr>
              <w:fldChar w:fldCharType="begin"/>
            </w:r>
            <w:r>
              <w:rPr>
                <w:noProof/>
                <w:webHidden/>
              </w:rPr>
              <w:instrText xml:space="preserve"> PAGEREF _Toc74476433 \h </w:instrText>
            </w:r>
            <w:r>
              <w:rPr>
                <w:noProof/>
                <w:webHidden/>
              </w:rPr>
            </w:r>
            <w:r>
              <w:rPr>
                <w:noProof/>
                <w:webHidden/>
              </w:rPr>
              <w:fldChar w:fldCharType="separate"/>
            </w:r>
            <w:r>
              <w:rPr>
                <w:noProof/>
                <w:webHidden/>
              </w:rPr>
              <w:t>55</w:t>
            </w:r>
            <w:r>
              <w:rPr>
                <w:noProof/>
                <w:webHidden/>
              </w:rPr>
              <w:fldChar w:fldCharType="end"/>
            </w:r>
          </w:hyperlink>
        </w:p>
        <w:p w14:paraId="1ADB25F9" w14:textId="3C9D3DD5" w:rsidR="00957AEA" w:rsidRDefault="00957AEA">
          <w:pPr>
            <w:pStyle w:val="TOC1"/>
            <w:tabs>
              <w:tab w:val="right" w:leader="dot" w:pos="9016"/>
            </w:tabs>
            <w:rPr>
              <w:b w:val="0"/>
              <w:bCs w:val="0"/>
              <w:i w:val="0"/>
              <w:iCs w:val="0"/>
              <w:noProof/>
            </w:rPr>
          </w:pPr>
          <w:hyperlink w:anchor="_Toc74476434" w:history="1">
            <w:r w:rsidRPr="00CC3625">
              <w:rPr>
                <w:rStyle w:val="Hyperlink"/>
                <w:rFonts w:eastAsia="Times New Roman" w:cs="Times New Roman"/>
                <w:noProof/>
                <w:lang w:val="en-US"/>
              </w:rPr>
              <w:t>Conclusion</w:t>
            </w:r>
            <w:r>
              <w:rPr>
                <w:noProof/>
                <w:webHidden/>
              </w:rPr>
              <w:tab/>
            </w:r>
            <w:r>
              <w:rPr>
                <w:noProof/>
                <w:webHidden/>
              </w:rPr>
              <w:fldChar w:fldCharType="begin"/>
            </w:r>
            <w:r>
              <w:rPr>
                <w:noProof/>
                <w:webHidden/>
              </w:rPr>
              <w:instrText xml:space="preserve"> PAGEREF _Toc74476434 \h </w:instrText>
            </w:r>
            <w:r>
              <w:rPr>
                <w:noProof/>
                <w:webHidden/>
              </w:rPr>
            </w:r>
            <w:r>
              <w:rPr>
                <w:noProof/>
                <w:webHidden/>
              </w:rPr>
              <w:fldChar w:fldCharType="separate"/>
            </w:r>
            <w:r>
              <w:rPr>
                <w:noProof/>
                <w:webHidden/>
              </w:rPr>
              <w:t>61</w:t>
            </w:r>
            <w:r>
              <w:rPr>
                <w:noProof/>
                <w:webHidden/>
              </w:rPr>
              <w:fldChar w:fldCharType="end"/>
            </w:r>
          </w:hyperlink>
        </w:p>
        <w:p w14:paraId="644C845E" w14:textId="20F28C26" w:rsidR="00957AEA" w:rsidRDefault="00957AEA">
          <w:pPr>
            <w:pStyle w:val="TOC1"/>
            <w:tabs>
              <w:tab w:val="right" w:leader="dot" w:pos="9016"/>
            </w:tabs>
            <w:rPr>
              <w:b w:val="0"/>
              <w:bCs w:val="0"/>
              <w:i w:val="0"/>
              <w:iCs w:val="0"/>
              <w:noProof/>
            </w:rPr>
          </w:pPr>
          <w:hyperlink w:anchor="_Toc74476435" w:history="1">
            <w:r w:rsidRPr="00CC3625">
              <w:rPr>
                <w:rStyle w:val="Hyperlink"/>
                <w:rFonts w:eastAsia="Times New Roman" w:cs="Times New Roman"/>
                <w:noProof/>
                <w:lang w:val="en-US"/>
              </w:rPr>
              <w:t>Appendix 1</w:t>
            </w:r>
            <w:r>
              <w:rPr>
                <w:noProof/>
                <w:webHidden/>
              </w:rPr>
              <w:tab/>
            </w:r>
            <w:r>
              <w:rPr>
                <w:noProof/>
                <w:webHidden/>
              </w:rPr>
              <w:fldChar w:fldCharType="begin"/>
            </w:r>
            <w:r>
              <w:rPr>
                <w:noProof/>
                <w:webHidden/>
              </w:rPr>
              <w:instrText xml:space="preserve"> PAGEREF _Toc74476435 \h </w:instrText>
            </w:r>
            <w:r>
              <w:rPr>
                <w:noProof/>
                <w:webHidden/>
              </w:rPr>
            </w:r>
            <w:r>
              <w:rPr>
                <w:noProof/>
                <w:webHidden/>
              </w:rPr>
              <w:fldChar w:fldCharType="separate"/>
            </w:r>
            <w:r>
              <w:rPr>
                <w:noProof/>
                <w:webHidden/>
              </w:rPr>
              <w:t>62</w:t>
            </w:r>
            <w:r>
              <w:rPr>
                <w:noProof/>
                <w:webHidden/>
              </w:rPr>
              <w:fldChar w:fldCharType="end"/>
            </w:r>
          </w:hyperlink>
        </w:p>
        <w:p w14:paraId="667EEBDA" w14:textId="31FDBB9B" w:rsidR="00957AEA" w:rsidRDefault="00957AEA">
          <w:pPr>
            <w:pStyle w:val="TOC1"/>
            <w:tabs>
              <w:tab w:val="right" w:leader="dot" w:pos="9016"/>
            </w:tabs>
            <w:rPr>
              <w:b w:val="0"/>
              <w:bCs w:val="0"/>
              <w:i w:val="0"/>
              <w:iCs w:val="0"/>
              <w:noProof/>
            </w:rPr>
          </w:pPr>
          <w:hyperlink w:anchor="_Toc74476436" w:history="1">
            <w:r w:rsidRPr="00CC3625">
              <w:rPr>
                <w:rStyle w:val="Hyperlink"/>
                <w:rFonts w:eastAsia="Times New Roman" w:cs="Times New Roman"/>
                <w:noProof/>
                <w:lang w:val="en-US"/>
              </w:rPr>
              <w:t>Appendix 2</w:t>
            </w:r>
            <w:r>
              <w:rPr>
                <w:noProof/>
                <w:webHidden/>
              </w:rPr>
              <w:tab/>
            </w:r>
            <w:r>
              <w:rPr>
                <w:noProof/>
                <w:webHidden/>
              </w:rPr>
              <w:fldChar w:fldCharType="begin"/>
            </w:r>
            <w:r>
              <w:rPr>
                <w:noProof/>
                <w:webHidden/>
              </w:rPr>
              <w:instrText xml:space="preserve"> PAGEREF _Toc74476436 \h </w:instrText>
            </w:r>
            <w:r>
              <w:rPr>
                <w:noProof/>
                <w:webHidden/>
              </w:rPr>
            </w:r>
            <w:r>
              <w:rPr>
                <w:noProof/>
                <w:webHidden/>
              </w:rPr>
              <w:fldChar w:fldCharType="separate"/>
            </w:r>
            <w:r>
              <w:rPr>
                <w:noProof/>
                <w:webHidden/>
              </w:rPr>
              <w:t>67</w:t>
            </w:r>
            <w:r>
              <w:rPr>
                <w:noProof/>
                <w:webHidden/>
              </w:rPr>
              <w:fldChar w:fldCharType="end"/>
            </w:r>
          </w:hyperlink>
        </w:p>
        <w:p w14:paraId="2E2B0501" w14:textId="6C325C4D" w:rsidR="00957AEA" w:rsidRDefault="00957AEA">
          <w:pPr>
            <w:pStyle w:val="TOC1"/>
            <w:tabs>
              <w:tab w:val="right" w:leader="dot" w:pos="9016"/>
            </w:tabs>
            <w:rPr>
              <w:b w:val="0"/>
              <w:bCs w:val="0"/>
              <w:i w:val="0"/>
              <w:iCs w:val="0"/>
              <w:noProof/>
            </w:rPr>
          </w:pPr>
          <w:hyperlink w:anchor="_Toc74476437" w:history="1">
            <w:r w:rsidRPr="00CC3625">
              <w:rPr>
                <w:rStyle w:val="Hyperlink"/>
                <w:rFonts w:eastAsia="Times New Roman" w:cs="Times New Roman"/>
                <w:noProof/>
                <w:lang w:val="en-US"/>
              </w:rPr>
              <w:t>Appendix 3</w:t>
            </w:r>
            <w:r>
              <w:rPr>
                <w:noProof/>
                <w:webHidden/>
              </w:rPr>
              <w:tab/>
            </w:r>
            <w:r>
              <w:rPr>
                <w:noProof/>
                <w:webHidden/>
              </w:rPr>
              <w:fldChar w:fldCharType="begin"/>
            </w:r>
            <w:r>
              <w:rPr>
                <w:noProof/>
                <w:webHidden/>
              </w:rPr>
              <w:instrText xml:space="preserve"> PAGEREF _Toc74476437 \h </w:instrText>
            </w:r>
            <w:r>
              <w:rPr>
                <w:noProof/>
                <w:webHidden/>
              </w:rPr>
            </w:r>
            <w:r>
              <w:rPr>
                <w:noProof/>
                <w:webHidden/>
              </w:rPr>
              <w:fldChar w:fldCharType="separate"/>
            </w:r>
            <w:r>
              <w:rPr>
                <w:noProof/>
                <w:webHidden/>
              </w:rPr>
              <w:t>70</w:t>
            </w:r>
            <w:r>
              <w:rPr>
                <w:noProof/>
                <w:webHidden/>
              </w:rPr>
              <w:fldChar w:fldCharType="end"/>
            </w:r>
          </w:hyperlink>
        </w:p>
        <w:p w14:paraId="436BC60A" w14:textId="1AA1E7C2" w:rsidR="00957AEA" w:rsidRDefault="00957AEA">
          <w:pPr>
            <w:pStyle w:val="TOC1"/>
            <w:tabs>
              <w:tab w:val="right" w:leader="dot" w:pos="9016"/>
            </w:tabs>
            <w:rPr>
              <w:b w:val="0"/>
              <w:bCs w:val="0"/>
              <w:i w:val="0"/>
              <w:iCs w:val="0"/>
              <w:noProof/>
            </w:rPr>
          </w:pPr>
          <w:hyperlink w:anchor="_Toc74476438" w:history="1">
            <w:r w:rsidRPr="00CC3625">
              <w:rPr>
                <w:rStyle w:val="Hyperlink"/>
                <w:rFonts w:eastAsia="Times New Roman" w:cs="Times New Roman"/>
                <w:noProof/>
                <w:lang w:val="en-US"/>
              </w:rPr>
              <w:t>References</w:t>
            </w:r>
            <w:r>
              <w:rPr>
                <w:noProof/>
                <w:webHidden/>
              </w:rPr>
              <w:tab/>
            </w:r>
            <w:r>
              <w:rPr>
                <w:noProof/>
                <w:webHidden/>
              </w:rPr>
              <w:fldChar w:fldCharType="begin"/>
            </w:r>
            <w:r>
              <w:rPr>
                <w:noProof/>
                <w:webHidden/>
              </w:rPr>
              <w:instrText xml:space="preserve"> PAGEREF _Toc74476438 \h </w:instrText>
            </w:r>
            <w:r>
              <w:rPr>
                <w:noProof/>
                <w:webHidden/>
              </w:rPr>
            </w:r>
            <w:r>
              <w:rPr>
                <w:noProof/>
                <w:webHidden/>
              </w:rPr>
              <w:fldChar w:fldCharType="separate"/>
            </w:r>
            <w:r>
              <w:rPr>
                <w:noProof/>
                <w:webHidden/>
              </w:rPr>
              <w:t>72</w:t>
            </w:r>
            <w:r>
              <w:rPr>
                <w:noProof/>
                <w:webHidden/>
              </w:rPr>
              <w:fldChar w:fldCharType="end"/>
            </w:r>
          </w:hyperlink>
        </w:p>
        <w:p w14:paraId="2B06B3AA" w14:textId="5044CCD3" w:rsidR="00957AEA" w:rsidRDefault="00957AEA">
          <w:r>
            <w:rPr>
              <w:b/>
              <w:bCs/>
              <w:noProof/>
            </w:rPr>
            <w:fldChar w:fldCharType="end"/>
          </w:r>
        </w:p>
      </w:sdtContent>
    </w:sdt>
    <w:p w14:paraId="5EB8BE9D" w14:textId="2D3914F6" w:rsidR="005A796D" w:rsidRPr="006442C4" w:rsidRDefault="005A796D" w:rsidP="00BF705E">
      <w:pPr>
        <w:spacing w:line="480" w:lineRule="auto"/>
        <w:jc w:val="center"/>
        <w:rPr>
          <w:rFonts w:ascii="Times New Roman" w:hAnsi="Times New Roman" w:cs="Times New Roman"/>
        </w:rPr>
      </w:pPr>
    </w:p>
    <w:p w14:paraId="71DCDA89" w14:textId="6C64CEA2" w:rsidR="00B407DF" w:rsidRPr="006442C4" w:rsidRDefault="005A796D" w:rsidP="00BF705E">
      <w:pPr>
        <w:pStyle w:val="Title"/>
      </w:pPr>
      <w:r w:rsidRPr="006442C4">
        <w:br w:type="page"/>
      </w:r>
    </w:p>
    <w:p w14:paraId="24612541" w14:textId="1E818487" w:rsidR="003C2AE7" w:rsidRPr="006442C4" w:rsidRDefault="00B407DF" w:rsidP="00BF705E">
      <w:pPr>
        <w:pStyle w:val="Heading1"/>
        <w:spacing w:line="480" w:lineRule="auto"/>
        <w:rPr>
          <w:rFonts w:cs="Times New Roman"/>
          <w:b/>
          <w:bCs/>
          <w:szCs w:val="40"/>
        </w:rPr>
      </w:pPr>
      <w:bookmarkStart w:id="0" w:name="_Toc74430057"/>
      <w:bookmarkStart w:id="1" w:name="_Toc74474890"/>
      <w:bookmarkStart w:id="2" w:name="_Toc74474971"/>
      <w:bookmarkStart w:id="3" w:name="_Toc74475027"/>
      <w:bookmarkStart w:id="4" w:name="_Toc74476385"/>
      <w:r w:rsidRPr="006442C4">
        <w:rPr>
          <w:rFonts w:cs="Times New Roman"/>
          <w:b/>
          <w:bCs/>
          <w:szCs w:val="40"/>
        </w:rPr>
        <w:lastRenderedPageBreak/>
        <w:t>Introduction</w:t>
      </w:r>
      <w:bookmarkEnd w:id="0"/>
      <w:bookmarkEnd w:id="1"/>
      <w:bookmarkEnd w:id="2"/>
      <w:bookmarkEnd w:id="3"/>
      <w:bookmarkEnd w:id="4"/>
      <w:r w:rsidRPr="006442C4">
        <w:rPr>
          <w:rFonts w:cs="Times New Roman"/>
          <w:b/>
          <w:bCs/>
          <w:szCs w:val="40"/>
        </w:rPr>
        <w:t xml:space="preserve"> </w:t>
      </w:r>
    </w:p>
    <w:p w14:paraId="3B0D4E4F" w14:textId="6CFA41BC" w:rsidR="00E6659D" w:rsidRPr="006442C4" w:rsidRDefault="00E6659D" w:rsidP="00BF705E">
      <w:pPr>
        <w:spacing w:line="480" w:lineRule="auto"/>
        <w:jc w:val="both"/>
        <w:rPr>
          <w:rFonts w:ascii="Times New Roman" w:eastAsia="Times New Roman" w:hAnsi="Times New Roman" w:cs="Times New Roman"/>
        </w:rPr>
      </w:pPr>
      <w:r w:rsidRPr="00E6659D">
        <w:rPr>
          <w:rFonts w:ascii="Times New Roman" w:eastAsia="Times New Roman" w:hAnsi="Times New Roman" w:cs="Times New Roman"/>
          <w:color w:val="0E101A"/>
        </w:rPr>
        <w:t>“</w:t>
      </w:r>
      <w:r w:rsidRPr="00E6659D">
        <w:rPr>
          <w:rFonts w:ascii="Times New Roman" w:eastAsia="Times New Roman" w:hAnsi="Times New Roman" w:cs="Times New Roman"/>
          <w:i/>
          <w:iCs/>
          <w:color w:val="0E101A"/>
        </w:rPr>
        <w:t>What started as a student project results in an industry standard for IC design</w:t>
      </w:r>
      <w:r w:rsidR="00C27244" w:rsidRPr="006442C4">
        <w:rPr>
          <w:rFonts w:ascii="Times New Roman" w:eastAsia="Times New Roman" w:hAnsi="Times New Roman" w:cs="Times New Roman"/>
          <w:i/>
          <w:iCs/>
          <w:color w:val="0E101A"/>
        </w:rPr>
        <w:t xml:space="preserve"> </w:t>
      </w:r>
      <w:r w:rsidR="00237E64" w:rsidRPr="006442C4">
        <w:rPr>
          <w:rFonts w:ascii="Times New Roman" w:eastAsia="Times New Roman" w:hAnsi="Times New Roman" w:cs="Times New Roman"/>
          <w:color w:val="0E101A"/>
        </w:rPr>
        <w:t xml:space="preserve">[1, p. </w:t>
      </w:r>
      <w:r w:rsidR="00DE4F4B" w:rsidRPr="006442C4">
        <w:rPr>
          <w:rFonts w:ascii="Times New Roman" w:eastAsia="Times New Roman" w:hAnsi="Times New Roman" w:cs="Times New Roman"/>
          <w:color w:val="0E101A"/>
        </w:rPr>
        <w:t>36</w:t>
      </w:r>
      <w:r w:rsidR="00237E64" w:rsidRPr="006442C4">
        <w:rPr>
          <w:rFonts w:ascii="Times New Roman" w:eastAsia="Times New Roman" w:hAnsi="Times New Roman" w:cs="Times New Roman"/>
          <w:color w:val="0E101A"/>
        </w:rPr>
        <w:t>]</w:t>
      </w:r>
      <w:r w:rsidRPr="00E6659D">
        <w:rPr>
          <w:rFonts w:ascii="Times New Roman" w:eastAsia="Times New Roman" w:hAnsi="Times New Roman" w:cs="Times New Roman"/>
          <w:color w:val="0E101A"/>
        </w:rPr>
        <w:t>” </w:t>
      </w:r>
      <w:r w:rsidRPr="00E6659D">
        <w:rPr>
          <w:rFonts w:ascii="Times New Roman" w:eastAsia="Times New Roman" w:hAnsi="Times New Roman" w:cs="Times New Roman"/>
        </w:rPr>
        <w:t>is the title for the book </w:t>
      </w:r>
      <w:r w:rsidRPr="00E6659D">
        <w:rPr>
          <w:rFonts w:ascii="Times New Roman" w:eastAsia="Times New Roman" w:hAnsi="Times New Roman" w:cs="Times New Roman"/>
          <w:color w:val="0E101A"/>
        </w:rPr>
        <w:t>“Shaping the History of SPICE,” </w:t>
      </w:r>
      <w:r w:rsidRPr="00E6659D">
        <w:rPr>
          <w:rFonts w:ascii="Times New Roman" w:eastAsia="Times New Roman" w:hAnsi="Times New Roman" w:cs="Times New Roman"/>
        </w:rPr>
        <w:t>written by Andrei Vladimirescu, who is a professor at the University of California, Berkeley, associated with the research and development of SPICE 2G6 in 1981</w:t>
      </w:r>
      <w:r w:rsidR="00DE4F4B" w:rsidRPr="006442C4">
        <w:rPr>
          <w:rFonts w:ascii="Times New Roman" w:eastAsia="Times New Roman" w:hAnsi="Times New Roman" w:cs="Times New Roman"/>
          <w:color w:val="0E101A"/>
        </w:rPr>
        <w:t>[1, p. 3</w:t>
      </w:r>
      <w:r w:rsidR="00DE4F4B" w:rsidRPr="006442C4">
        <w:rPr>
          <w:rFonts w:ascii="Times New Roman" w:eastAsia="Times New Roman" w:hAnsi="Times New Roman" w:cs="Times New Roman"/>
          <w:color w:val="0E101A"/>
        </w:rPr>
        <w:t>9</w:t>
      </w:r>
      <w:r w:rsidR="00DE4F4B" w:rsidRPr="006442C4">
        <w:rPr>
          <w:rFonts w:ascii="Times New Roman" w:eastAsia="Times New Roman" w:hAnsi="Times New Roman" w:cs="Times New Roman"/>
          <w:color w:val="0E101A"/>
        </w:rPr>
        <w:t>]</w:t>
      </w:r>
      <w:r w:rsidRPr="00E6659D">
        <w:rPr>
          <w:rFonts w:ascii="Times New Roman" w:eastAsia="Times New Roman" w:hAnsi="Times New Roman" w:cs="Times New Roman"/>
        </w:rPr>
        <w:t xml:space="preserve">. When looking back to the history of circuit simulator programs, the Simulation Program with Integrated Circuit Emphasis (SPICE) was written first by students, tested by students became a design revolution as the standard for the circuit design industry. Inspired and impressed by the birth of SPICE, in 2021, we, as a team of three students at Imperial College London, see this end-of-year project as an opportunity </w:t>
      </w:r>
      <w:r w:rsidR="00C07C90" w:rsidRPr="006442C4">
        <w:rPr>
          <w:rFonts w:ascii="Times New Roman" w:eastAsia="Times New Roman" w:hAnsi="Times New Roman" w:cs="Times New Roman"/>
        </w:rPr>
        <w:t>ambit</w:t>
      </w:r>
      <w:r w:rsidR="00026ECE" w:rsidRPr="006442C4">
        <w:rPr>
          <w:rFonts w:ascii="Times New Roman" w:eastAsia="Times New Roman" w:hAnsi="Times New Roman" w:cs="Times New Roman"/>
        </w:rPr>
        <w:t>i</w:t>
      </w:r>
      <w:r w:rsidR="00C07C90" w:rsidRPr="006442C4">
        <w:rPr>
          <w:rFonts w:ascii="Times New Roman" w:eastAsia="Times New Roman" w:hAnsi="Times New Roman" w:cs="Times New Roman"/>
        </w:rPr>
        <w:t xml:space="preserve">ously </w:t>
      </w:r>
      <w:r w:rsidRPr="00E6659D">
        <w:rPr>
          <w:rFonts w:ascii="Times New Roman" w:eastAsia="Times New Roman" w:hAnsi="Times New Roman" w:cs="Times New Roman"/>
        </w:rPr>
        <w:t xml:space="preserve">to not only replicate this victory of students but also to </w:t>
      </w:r>
      <w:r w:rsidR="0026465E" w:rsidRPr="006442C4">
        <w:rPr>
          <w:rFonts w:ascii="Times New Roman" w:eastAsia="Times New Roman" w:hAnsi="Times New Roman" w:cs="Times New Roman"/>
        </w:rPr>
        <w:t>integrate our prog</w:t>
      </w:r>
      <w:r w:rsidR="00026ECE" w:rsidRPr="006442C4">
        <w:rPr>
          <w:rFonts w:ascii="Times New Roman" w:eastAsia="Times New Roman" w:hAnsi="Times New Roman" w:cs="Times New Roman"/>
        </w:rPr>
        <w:t>r</w:t>
      </w:r>
      <w:r w:rsidR="0026465E" w:rsidRPr="006442C4">
        <w:rPr>
          <w:rFonts w:ascii="Times New Roman" w:eastAsia="Times New Roman" w:hAnsi="Times New Roman" w:cs="Times New Roman"/>
        </w:rPr>
        <w:t xml:space="preserve">amming and </w:t>
      </w:r>
      <w:r w:rsidR="004D06E2" w:rsidRPr="006442C4">
        <w:rPr>
          <w:rFonts w:ascii="Times New Roman" w:eastAsia="Times New Roman" w:hAnsi="Times New Roman" w:cs="Times New Roman"/>
        </w:rPr>
        <w:t xml:space="preserve">design </w:t>
      </w:r>
      <w:r w:rsidR="0026465E" w:rsidRPr="006442C4">
        <w:rPr>
          <w:rFonts w:ascii="Times New Roman" w:eastAsia="Times New Roman" w:hAnsi="Times New Roman" w:cs="Times New Roman"/>
        </w:rPr>
        <w:t xml:space="preserve">knowledge </w:t>
      </w:r>
      <w:r w:rsidR="001137DA" w:rsidRPr="006442C4">
        <w:rPr>
          <w:rFonts w:ascii="Times New Roman" w:eastAsia="Times New Roman" w:hAnsi="Times New Roman" w:cs="Times New Roman"/>
        </w:rPr>
        <w:t xml:space="preserve">like SPICE integrates circuits </w:t>
      </w:r>
      <w:r w:rsidR="004D06E2" w:rsidRPr="006442C4">
        <w:rPr>
          <w:rFonts w:ascii="Times New Roman" w:eastAsia="Times New Roman" w:hAnsi="Times New Roman" w:cs="Times New Roman"/>
        </w:rPr>
        <w:t xml:space="preserve">as the students did in </w:t>
      </w:r>
      <w:r w:rsidR="00026ECE" w:rsidRPr="006442C4">
        <w:rPr>
          <w:rFonts w:ascii="Times New Roman" w:eastAsia="Times New Roman" w:hAnsi="Times New Roman" w:cs="Times New Roman"/>
        </w:rPr>
        <w:t xml:space="preserve">the </w:t>
      </w:r>
      <w:r w:rsidR="004D06E2" w:rsidRPr="006442C4">
        <w:rPr>
          <w:rFonts w:ascii="Times New Roman" w:eastAsia="Times New Roman" w:hAnsi="Times New Roman" w:cs="Times New Roman"/>
        </w:rPr>
        <w:t>1970s.</w:t>
      </w:r>
      <w:r w:rsidR="00D25672" w:rsidRPr="006442C4">
        <w:rPr>
          <w:rFonts w:ascii="Times New Roman" w:eastAsia="Times New Roman" w:hAnsi="Times New Roman" w:cs="Times New Roman"/>
        </w:rPr>
        <w:t xml:space="preserve"> </w:t>
      </w:r>
    </w:p>
    <w:p w14:paraId="04A6DC24" w14:textId="10580F92" w:rsidR="00B469B7" w:rsidRPr="006442C4" w:rsidRDefault="00B469B7" w:rsidP="00BF705E">
      <w:pPr>
        <w:spacing w:line="480" w:lineRule="auto"/>
        <w:jc w:val="both"/>
        <w:rPr>
          <w:rFonts w:ascii="Times New Roman" w:eastAsia="Times New Roman" w:hAnsi="Times New Roman" w:cs="Times New Roman"/>
        </w:rPr>
      </w:pPr>
    </w:p>
    <w:p w14:paraId="5AC62862"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754C99CE"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47011A1C"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6C3BC019"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428A5834"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0A52B239"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346AD9B3"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48137BDB" w14:textId="69DD63E7" w:rsidR="003C2AE7" w:rsidRPr="006442C4" w:rsidRDefault="00237E64" w:rsidP="00BF705E">
      <w:pPr>
        <w:pStyle w:val="Heading1"/>
        <w:spacing w:line="480" w:lineRule="auto"/>
        <w:rPr>
          <w:rFonts w:eastAsia="Times New Roman" w:cs="Times New Roman"/>
          <w:b/>
          <w:bCs/>
          <w:szCs w:val="40"/>
        </w:rPr>
      </w:pPr>
      <w:bookmarkStart w:id="5" w:name="_Toc74430058"/>
      <w:bookmarkStart w:id="6" w:name="_Toc74474891"/>
      <w:bookmarkStart w:id="7" w:name="_Toc74474972"/>
      <w:bookmarkStart w:id="8" w:name="_Toc74475028"/>
      <w:bookmarkStart w:id="9" w:name="_Toc74476386"/>
      <w:r w:rsidRPr="006442C4">
        <w:rPr>
          <w:rFonts w:eastAsia="Times New Roman" w:cs="Times New Roman"/>
          <w:b/>
          <w:bCs/>
          <w:szCs w:val="40"/>
        </w:rPr>
        <w:lastRenderedPageBreak/>
        <w:t xml:space="preserve">Technical </w:t>
      </w:r>
      <w:r w:rsidR="00255705" w:rsidRPr="006442C4">
        <w:rPr>
          <w:rFonts w:eastAsia="Times New Roman" w:cs="Times New Roman"/>
          <w:b/>
          <w:bCs/>
          <w:szCs w:val="40"/>
        </w:rPr>
        <w:t>Problem</w:t>
      </w:r>
      <w:bookmarkEnd w:id="5"/>
      <w:bookmarkEnd w:id="6"/>
      <w:bookmarkEnd w:id="7"/>
      <w:bookmarkEnd w:id="8"/>
      <w:bookmarkEnd w:id="9"/>
    </w:p>
    <w:p w14:paraId="643C8D60" w14:textId="5C1EEB28" w:rsidR="003A4735" w:rsidRPr="006442C4" w:rsidRDefault="000C45F5" w:rsidP="00BF705E">
      <w:pPr>
        <w:spacing w:line="480" w:lineRule="auto"/>
        <w:jc w:val="center"/>
        <w:rPr>
          <w:rFonts w:ascii="Times New Roman" w:eastAsia="Times New Roman" w:hAnsi="Times New Roman" w:cs="Times New Roman"/>
        </w:rPr>
      </w:pPr>
      <w:r w:rsidRPr="006442C4">
        <w:rPr>
          <w:rFonts w:ascii="Times New Roman" w:hAnsi="Times New Roman" w:cs="Times New Roman"/>
          <w:noProof/>
          <w:sz w:val="22"/>
          <w:szCs w:val="22"/>
        </w:rPr>
        <w:drawing>
          <wp:inline distT="0" distB="0" distL="0" distR="0" wp14:anchorId="3E12110B" wp14:editId="684120F1">
            <wp:extent cx="2235034" cy="16764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4890" cy="1691293"/>
                    </a:xfrm>
                    <a:prstGeom prst="rect">
                      <a:avLst/>
                    </a:prstGeom>
                  </pic:spPr>
                </pic:pic>
              </a:graphicData>
            </a:graphic>
          </wp:inline>
        </w:drawing>
      </w:r>
      <w:r w:rsidR="00A1521D" w:rsidRPr="006442C4">
        <w:rPr>
          <w:rFonts w:ascii="Times New Roman" w:eastAsia="Times New Roman" w:hAnsi="Times New Roman" w:cs="Times New Roman"/>
        </w:rPr>
        <w:t xml:space="preserve">  </w:t>
      </w:r>
      <w:r w:rsidR="00A1521D" w:rsidRPr="006442C4">
        <w:rPr>
          <w:rFonts w:ascii="Times New Roman" w:hAnsi="Times New Roman" w:cs="Times New Roman"/>
          <w:noProof/>
          <w:sz w:val="22"/>
          <w:szCs w:val="22"/>
        </w:rPr>
        <w:drawing>
          <wp:inline distT="0" distB="0" distL="0" distR="0" wp14:anchorId="06007A33" wp14:editId="4DAC175D">
            <wp:extent cx="2575560" cy="1674713"/>
            <wp:effectExtent l="0" t="0" r="2540" b="190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4965" cy="1687331"/>
                    </a:xfrm>
                    <a:prstGeom prst="rect">
                      <a:avLst/>
                    </a:prstGeom>
                  </pic:spPr>
                </pic:pic>
              </a:graphicData>
            </a:graphic>
          </wp:inline>
        </w:drawing>
      </w:r>
    </w:p>
    <w:p w14:paraId="293055CB" w14:textId="46B59841" w:rsidR="00932DDC" w:rsidRPr="006442C4" w:rsidRDefault="00932DDC"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 xml:space="preserve">                  (Figure 1: breadboard design)                (Figure 2: LT SPICE design)</w:t>
      </w:r>
    </w:p>
    <w:p w14:paraId="58FAA63A" w14:textId="1EBF7BE0" w:rsidR="008F50BD" w:rsidRPr="006442C4" w:rsidRDefault="00A41D56"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I</w:t>
      </w:r>
      <w:r w:rsidR="00FD7BD2" w:rsidRPr="006442C4">
        <w:rPr>
          <w:rFonts w:ascii="Times New Roman" w:eastAsia="Times New Roman" w:hAnsi="Times New Roman" w:cs="Times New Roman"/>
          <w:lang w:val="en-US"/>
        </w:rPr>
        <w:t xml:space="preserve">n our ADC LAB, </w:t>
      </w:r>
      <w:r w:rsidR="00026ECE" w:rsidRPr="006442C4">
        <w:rPr>
          <w:rFonts w:ascii="Times New Roman" w:eastAsia="Times New Roman" w:hAnsi="Times New Roman" w:cs="Times New Roman"/>
          <w:lang w:val="en-US"/>
        </w:rPr>
        <w:t xml:space="preserve">a </w:t>
      </w:r>
      <w:r w:rsidR="00823C18" w:rsidRPr="006442C4">
        <w:rPr>
          <w:rFonts w:ascii="Times New Roman" w:eastAsia="Times New Roman" w:hAnsi="Times New Roman" w:cs="Times New Roman"/>
          <w:lang w:val="en-US"/>
        </w:rPr>
        <w:t xml:space="preserve">breadboard is used for </w:t>
      </w:r>
      <w:r w:rsidR="00D7786D" w:rsidRPr="006442C4">
        <w:rPr>
          <w:rFonts w:ascii="Times New Roman" w:eastAsia="Times New Roman" w:hAnsi="Times New Roman" w:cs="Times New Roman"/>
          <w:lang w:val="en-US"/>
        </w:rPr>
        <w:t xml:space="preserve">board-level design </w:t>
      </w:r>
      <w:r w:rsidR="00823C18" w:rsidRPr="006442C4">
        <w:rPr>
          <w:rFonts w:ascii="Times New Roman" w:eastAsia="Times New Roman" w:hAnsi="Times New Roman" w:cs="Times New Roman"/>
          <w:lang w:val="en-US"/>
        </w:rPr>
        <w:t xml:space="preserve">with </w:t>
      </w:r>
      <w:r w:rsidR="004C3F55" w:rsidRPr="006442C4">
        <w:rPr>
          <w:rFonts w:ascii="Times New Roman" w:eastAsia="Times New Roman" w:hAnsi="Times New Roman" w:cs="Times New Roman"/>
          <w:lang w:val="en-US"/>
        </w:rPr>
        <w:t>discrete components</w:t>
      </w:r>
      <w:r w:rsidR="00026ECE" w:rsidRPr="006442C4">
        <w:rPr>
          <w:rFonts w:ascii="Times New Roman" w:eastAsia="Times New Roman" w:hAnsi="Times New Roman" w:cs="Times New Roman"/>
          <w:lang w:val="en-US"/>
        </w:rPr>
        <w:t>,</w:t>
      </w:r>
      <w:r w:rsidR="004C3F55" w:rsidRPr="006442C4">
        <w:rPr>
          <w:rFonts w:ascii="Times New Roman" w:eastAsia="Times New Roman" w:hAnsi="Times New Roman" w:cs="Times New Roman"/>
          <w:lang w:val="en-US"/>
        </w:rPr>
        <w:t xml:space="preserve"> and simulation software (LT SPICE) is used for transistor-level design</w:t>
      </w:r>
      <w:r w:rsidR="00591E63" w:rsidRPr="006442C4">
        <w:rPr>
          <w:rFonts w:ascii="Times New Roman" w:eastAsia="Times New Roman" w:hAnsi="Times New Roman" w:cs="Times New Roman"/>
          <w:lang w:val="en-US"/>
        </w:rPr>
        <w:t xml:space="preserve"> composed of different circuit models. </w:t>
      </w:r>
      <w:r w:rsidRPr="006442C4">
        <w:rPr>
          <w:rFonts w:ascii="Times New Roman" w:eastAsia="Times New Roman" w:hAnsi="Times New Roman" w:cs="Times New Roman"/>
          <w:lang w:val="en-US"/>
        </w:rPr>
        <w:t xml:space="preserve">This is similar </w:t>
      </w:r>
      <w:r w:rsidR="00BD2325" w:rsidRPr="006442C4">
        <w:rPr>
          <w:rFonts w:ascii="Times New Roman" w:eastAsia="Times New Roman" w:hAnsi="Times New Roman" w:cs="Times New Roman"/>
          <w:lang w:val="en-US"/>
        </w:rPr>
        <w:t>in</w:t>
      </w:r>
      <w:r w:rsidRPr="006442C4">
        <w:rPr>
          <w:rFonts w:ascii="Times New Roman" w:eastAsia="Times New Roman" w:hAnsi="Times New Roman" w:cs="Times New Roman"/>
          <w:lang w:val="en-US"/>
        </w:rPr>
        <w:t xml:space="preserve"> industrial level design as it is not practical to breadboard </w:t>
      </w:r>
      <w:r w:rsidR="002B2AA5" w:rsidRPr="006442C4">
        <w:rPr>
          <w:rFonts w:ascii="Times New Roman" w:eastAsia="Times New Roman" w:hAnsi="Times New Roman" w:cs="Times New Roman"/>
          <w:lang w:val="en-US"/>
        </w:rPr>
        <w:t xml:space="preserve">the actual </w:t>
      </w:r>
      <w:r w:rsidR="00DB5520" w:rsidRPr="006442C4">
        <w:rPr>
          <w:rFonts w:ascii="Times New Roman" w:eastAsia="Times New Roman" w:hAnsi="Times New Roman" w:cs="Times New Roman"/>
          <w:lang w:val="en-US"/>
        </w:rPr>
        <w:t xml:space="preserve">integrated circuit </w:t>
      </w:r>
      <w:r w:rsidR="00D33261" w:rsidRPr="006442C4">
        <w:rPr>
          <w:rFonts w:ascii="Times New Roman" w:eastAsia="Times New Roman" w:hAnsi="Times New Roman" w:cs="Times New Roman"/>
          <w:lang w:val="en-US"/>
        </w:rPr>
        <w:t xml:space="preserve">before </w:t>
      </w:r>
      <w:r w:rsidR="002B2AA5" w:rsidRPr="006442C4">
        <w:rPr>
          <w:rFonts w:ascii="Times New Roman" w:eastAsia="Times New Roman" w:hAnsi="Times New Roman" w:cs="Times New Roman"/>
          <w:lang w:val="en-US"/>
        </w:rPr>
        <w:t>simulation</w:t>
      </w:r>
      <w:r w:rsidR="00D33261" w:rsidRPr="006442C4">
        <w:rPr>
          <w:rFonts w:ascii="Times New Roman" w:eastAsia="Times New Roman" w:hAnsi="Times New Roman" w:cs="Times New Roman"/>
          <w:lang w:val="en-US"/>
        </w:rPr>
        <w:t xml:space="preserve"> </w:t>
      </w:r>
      <w:r w:rsidR="002B2AA5" w:rsidRPr="006442C4">
        <w:rPr>
          <w:rFonts w:ascii="Times New Roman" w:eastAsia="Times New Roman" w:hAnsi="Times New Roman" w:cs="Times New Roman"/>
          <w:lang w:val="en-US"/>
        </w:rPr>
        <w:t xml:space="preserve">due to high </w:t>
      </w:r>
      <w:r w:rsidR="00336D80" w:rsidRPr="006442C4">
        <w:rPr>
          <w:rFonts w:ascii="Times New Roman" w:eastAsia="Times New Roman" w:hAnsi="Times New Roman" w:cs="Times New Roman"/>
          <w:lang w:val="en-US"/>
        </w:rPr>
        <w:t xml:space="preserve">costs of </w:t>
      </w:r>
      <w:r w:rsidR="0021089B" w:rsidRPr="006442C4">
        <w:rPr>
          <w:rFonts w:ascii="Times New Roman" w:eastAsia="Times New Roman" w:hAnsi="Times New Roman" w:cs="Times New Roman"/>
          <w:lang w:val="en-US"/>
        </w:rPr>
        <w:t xml:space="preserve">manufacturing prerequisites such as </w:t>
      </w:r>
      <w:r w:rsidR="000F2E0B" w:rsidRPr="006442C4">
        <w:rPr>
          <w:rFonts w:ascii="Times New Roman" w:eastAsia="Times New Roman" w:hAnsi="Times New Roman" w:cs="Times New Roman"/>
          <w:lang w:val="en-US"/>
        </w:rPr>
        <w:t>photomasks</w:t>
      </w:r>
      <w:r w:rsidR="00F46094" w:rsidRPr="006442C4">
        <w:rPr>
          <w:rFonts w:ascii="Times New Roman" w:eastAsia="Times New Roman" w:hAnsi="Times New Roman" w:cs="Times New Roman"/>
          <w:lang w:val="en-US"/>
        </w:rPr>
        <w:t>.</w:t>
      </w:r>
      <w:r w:rsidR="00DC0545" w:rsidRPr="006442C4">
        <w:rPr>
          <w:rFonts w:ascii="Times New Roman" w:eastAsia="Times New Roman" w:hAnsi="Times New Roman" w:cs="Times New Roman"/>
          <w:lang w:val="en-US"/>
        </w:rPr>
        <w:t xml:space="preserve"> Furtherly, </w:t>
      </w:r>
      <w:r w:rsidR="00F46094" w:rsidRPr="006442C4">
        <w:rPr>
          <w:rFonts w:ascii="Times New Roman" w:eastAsia="Times New Roman" w:hAnsi="Times New Roman" w:cs="Times New Roman"/>
          <w:lang w:val="en-US"/>
        </w:rPr>
        <w:t>testing performed on breadboard</w:t>
      </w:r>
      <w:r w:rsidR="00BA4E0A" w:rsidRPr="006442C4">
        <w:rPr>
          <w:rFonts w:ascii="Times New Roman" w:eastAsia="Times New Roman" w:hAnsi="Times New Roman" w:cs="Times New Roman"/>
          <w:lang w:val="en-US"/>
        </w:rPr>
        <w:t>ed</w:t>
      </w:r>
      <w:r w:rsidR="00F46094" w:rsidRPr="006442C4">
        <w:rPr>
          <w:rFonts w:ascii="Times New Roman" w:eastAsia="Times New Roman" w:hAnsi="Times New Roman" w:cs="Times New Roman"/>
          <w:lang w:val="en-US"/>
        </w:rPr>
        <w:t xml:space="preserve"> circuits </w:t>
      </w:r>
      <w:r w:rsidR="001D24F7" w:rsidRPr="006442C4">
        <w:rPr>
          <w:rFonts w:ascii="Times New Roman" w:eastAsia="Times New Roman" w:hAnsi="Times New Roman" w:cs="Times New Roman"/>
          <w:lang w:val="en-US"/>
        </w:rPr>
        <w:t xml:space="preserve">may have varying results due to </w:t>
      </w:r>
      <w:r w:rsidR="00B66CFA" w:rsidRPr="006442C4">
        <w:rPr>
          <w:rFonts w:ascii="Times New Roman" w:eastAsia="Times New Roman" w:hAnsi="Times New Roman" w:cs="Times New Roman"/>
          <w:lang w:val="en-US"/>
        </w:rPr>
        <w:t>parasitic component</w:t>
      </w:r>
      <w:r w:rsidR="00FA799B" w:rsidRPr="006442C4">
        <w:rPr>
          <w:rFonts w:ascii="Times New Roman" w:eastAsia="Times New Roman" w:hAnsi="Times New Roman" w:cs="Times New Roman"/>
          <w:lang w:val="en-US"/>
        </w:rPr>
        <w:t xml:space="preserve"> variations</w:t>
      </w:r>
      <w:r w:rsidR="00FE7FDF" w:rsidRPr="006442C4">
        <w:rPr>
          <w:rFonts w:ascii="Times New Roman" w:eastAsia="Times New Roman" w:hAnsi="Times New Roman" w:cs="Times New Roman"/>
          <w:lang w:val="en-US"/>
        </w:rPr>
        <w:t xml:space="preserve"> and component manufacturing tolerances</w:t>
      </w:r>
      <w:r w:rsidR="00EF00D2" w:rsidRPr="006442C4">
        <w:rPr>
          <w:rFonts w:ascii="Times New Roman" w:eastAsia="Times New Roman" w:hAnsi="Times New Roman" w:cs="Times New Roman"/>
          <w:lang w:val="en-US"/>
        </w:rPr>
        <w:t xml:space="preserve">. </w:t>
      </w:r>
      <w:r w:rsidR="00285737" w:rsidRPr="006442C4">
        <w:rPr>
          <w:rFonts w:ascii="Times New Roman" w:eastAsia="Times New Roman" w:hAnsi="Times New Roman" w:cs="Times New Roman"/>
          <w:lang w:val="en-US"/>
        </w:rPr>
        <w:t xml:space="preserve">Finally, </w:t>
      </w:r>
      <w:r w:rsidR="00047689" w:rsidRPr="006442C4">
        <w:rPr>
          <w:rFonts w:ascii="Times New Roman" w:eastAsia="Times New Roman" w:hAnsi="Times New Roman" w:cs="Times New Roman"/>
          <w:lang w:val="en-US"/>
        </w:rPr>
        <w:t>the level of complexity for</w:t>
      </w:r>
      <w:r w:rsidR="00285737" w:rsidRPr="006442C4">
        <w:rPr>
          <w:rFonts w:ascii="Times New Roman" w:eastAsia="Times New Roman" w:hAnsi="Times New Roman" w:cs="Times New Roman"/>
          <w:lang w:val="en-US"/>
        </w:rPr>
        <w:t xml:space="preserve"> analysis</w:t>
      </w:r>
      <w:r w:rsidR="000674E1" w:rsidRPr="006442C4">
        <w:rPr>
          <w:rFonts w:ascii="Times New Roman" w:eastAsia="Times New Roman" w:hAnsi="Times New Roman" w:cs="Times New Roman"/>
          <w:lang w:val="en-US"/>
        </w:rPr>
        <w:t xml:space="preserve"> </w:t>
      </w:r>
      <w:r w:rsidR="00047689" w:rsidRPr="006442C4">
        <w:rPr>
          <w:rFonts w:ascii="Times New Roman" w:eastAsia="Times New Roman" w:hAnsi="Times New Roman" w:cs="Times New Roman"/>
          <w:lang w:val="en-US"/>
        </w:rPr>
        <w:t>increases with that of the circuit and therefore would become</w:t>
      </w:r>
      <w:r w:rsidR="000674E1" w:rsidRPr="006442C4">
        <w:rPr>
          <w:rFonts w:ascii="Times New Roman" w:eastAsia="Times New Roman" w:hAnsi="Times New Roman" w:cs="Times New Roman"/>
          <w:lang w:val="en-US"/>
        </w:rPr>
        <w:t xml:space="preserve"> impractical </w:t>
      </w:r>
      <w:r w:rsidR="002838FB" w:rsidRPr="006442C4">
        <w:rPr>
          <w:rFonts w:ascii="Times New Roman" w:eastAsia="Times New Roman" w:hAnsi="Times New Roman" w:cs="Times New Roman"/>
          <w:lang w:val="en-US"/>
        </w:rPr>
        <w:t xml:space="preserve">by manual calculations. </w:t>
      </w:r>
      <w:r w:rsidR="00285737" w:rsidRPr="006442C4">
        <w:rPr>
          <w:rFonts w:ascii="Times New Roman" w:eastAsia="Times New Roman" w:hAnsi="Times New Roman" w:cs="Times New Roman"/>
          <w:lang w:val="en-US"/>
        </w:rPr>
        <w:t>T</w:t>
      </w:r>
      <w:r w:rsidR="002838FB" w:rsidRPr="006442C4">
        <w:rPr>
          <w:rFonts w:ascii="Times New Roman" w:eastAsia="Times New Roman" w:hAnsi="Times New Roman" w:cs="Times New Roman"/>
          <w:lang w:val="en-US"/>
        </w:rPr>
        <w:t xml:space="preserve">herefore, </w:t>
      </w:r>
      <w:r w:rsidR="00026ECE" w:rsidRPr="006442C4">
        <w:rPr>
          <w:rFonts w:ascii="Times New Roman" w:eastAsia="Times New Roman" w:hAnsi="Times New Roman" w:cs="Times New Roman"/>
          <w:lang w:val="en-US"/>
        </w:rPr>
        <w:t xml:space="preserve">a </w:t>
      </w:r>
      <w:r w:rsidR="002838FB" w:rsidRPr="006442C4">
        <w:rPr>
          <w:rFonts w:ascii="Times New Roman" w:eastAsia="Times New Roman" w:hAnsi="Times New Roman" w:cs="Times New Roman"/>
          <w:lang w:val="en-US"/>
        </w:rPr>
        <w:t xml:space="preserve">simulation program is given birth to tackle the above-mentioned problems. </w:t>
      </w:r>
    </w:p>
    <w:p w14:paraId="5E8C96BA" w14:textId="527F5588" w:rsidR="00904ABE" w:rsidRPr="006442C4" w:rsidRDefault="00904ABE" w:rsidP="00BF705E">
      <w:pPr>
        <w:spacing w:line="480" w:lineRule="auto"/>
        <w:jc w:val="both"/>
        <w:rPr>
          <w:rFonts w:ascii="Times New Roman" w:eastAsia="Times New Roman" w:hAnsi="Times New Roman" w:cs="Times New Roman"/>
          <w:lang w:val="en-US"/>
        </w:rPr>
      </w:pPr>
    </w:p>
    <w:p w14:paraId="102F44AF" w14:textId="680CB33E" w:rsidR="00584DE6" w:rsidRPr="006442C4" w:rsidRDefault="00503993"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The </w:t>
      </w:r>
      <w:r w:rsidR="00237E64" w:rsidRPr="006442C4">
        <w:rPr>
          <w:rFonts w:ascii="Times New Roman" w:eastAsia="Times New Roman" w:hAnsi="Times New Roman" w:cs="Times New Roman"/>
          <w:lang w:val="en-US"/>
        </w:rPr>
        <w:t>purpose</w:t>
      </w:r>
      <w:r w:rsidRPr="006442C4">
        <w:rPr>
          <w:rFonts w:ascii="Times New Roman" w:eastAsia="Times New Roman" w:hAnsi="Times New Roman" w:cs="Times New Roman"/>
          <w:lang w:val="en-US"/>
        </w:rPr>
        <w:t xml:space="preserve"> of the project is not </w:t>
      </w:r>
      <w:r w:rsidR="00A32D68" w:rsidRPr="006442C4">
        <w:rPr>
          <w:rFonts w:ascii="Times New Roman" w:eastAsia="Times New Roman" w:hAnsi="Times New Roman" w:cs="Times New Roman"/>
          <w:lang w:val="en-US"/>
        </w:rPr>
        <w:t xml:space="preserve">as complex as </w:t>
      </w:r>
      <w:r w:rsidRPr="006442C4">
        <w:rPr>
          <w:rFonts w:ascii="Times New Roman" w:eastAsia="Times New Roman" w:hAnsi="Times New Roman" w:cs="Times New Roman"/>
          <w:lang w:val="en-US"/>
        </w:rPr>
        <w:t>to design a robust software like LT SPICE</w:t>
      </w:r>
      <w:r w:rsidR="00DB0576" w:rsidRPr="006442C4">
        <w:rPr>
          <w:rFonts w:ascii="Times New Roman" w:eastAsia="Times New Roman" w:hAnsi="Times New Roman" w:cs="Times New Roman"/>
          <w:lang w:val="en-US"/>
        </w:rPr>
        <w:t xml:space="preserve">, </w:t>
      </w:r>
      <w:r w:rsidR="00A32D68" w:rsidRPr="006442C4">
        <w:rPr>
          <w:rFonts w:ascii="Times New Roman" w:eastAsia="Times New Roman" w:hAnsi="Times New Roman" w:cs="Times New Roman"/>
          <w:lang w:val="en-US"/>
        </w:rPr>
        <w:t xml:space="preserve">but </w:t>
      </w:r>
      <w:r w:rsidR="00060C8F" w:rsidRPr="006442C4">
        <w:rPr>
          <w:rFonts w:ascii="Times New Roman" w:eastAsia="Times New Roman" w:hAnsi="Times New Roman" w:cs="Times New Roman"/>
          <w:lang w:val="en-US"/>
        </w:rPr>
        <w:t xml:space="preserve">there are several technical problems </w:t>
      </w:r>
      <w:r w:rsidR="00614FFF" w:rsidRPr="006442C4">
        <w:rPr>
          <w:rFonts w:ascii="Times New Roman" w:eastAsia="Times New Roman" w:hAnsi="Times New Roman" w:cs="Times New Roman"/>
          <w:lang w:val="en-US"/>
        </w:rPr>
        <w:t>the team needs to address</w:t>
      </w:r>
      <w:r w:rsidR="00286722" w:rsidRPr="006442C4">
        <w:rPr>
          <w:rFonts w:ascii="Times New Roman" w:eastAsia="Times New Roman" w:hAnsi="Times New Roman" w:cs="Times New Roman"/>
          <w:lang w:val="en-US"/>
        </w:rPr>
        <w:t>:</w:t>
      </w:r>
    </w:p>
    <w:p w14:paraId="4E50E09A" w14:textId="26BD8EB2" w:rsidR="00584DE6" w:rsidRPr="006442C4" w:rsidRDefault="00000643"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How </w:t>
      </w:r>
      <w:r w:rsidR="004D2275" w:rsidRPr="006442C4">
        <w:rPr>
          <w:rFonts w:ascii="Times New Roman" w:eastAsia="Times New Roman" w:hAnsi="Times New Roman" w:cs="Times New Roman"/>
          <w:lang w:val="en-US"/>
        </w:rPr>
        <w:t>does</w:t>
      </w:r>
      <w:r w:rsidRPr="006442C4">
        <w:rPr>
          <w:rFonts w:ascii="Times New Roman" w:eastAsia="Times New Roman" w:hAnsi="Times New Roman" w:cs="Times New Roman"/>
          <w:lang w:val="en-US"/>
        </w:rPr>
        <w:t xml:space="preserve"> the </w:t>
      </w:r>
      <w:r w:rsidR="00B47096" w:rsidRPr="006442C4">
        <w:rPr>
          <w:rFonts w:ascii="Times New Roman" w:eastAsia="Times New Roman" w:hAnsi="Times New Roman" w:cs="Times New Roman"/>
          <w:lang w:val="en-US"/>
        </w:rPr>
        <w:t xml:space="preserve">program </w:t>
      </w:r>
      <w:r w:rsidR="002913B4" w:rsidRPr="006442C4">
        <w:rPr>
          <w:rFonts w:ascii="Times New Roman" w:eastAsia="Times New Roman" w:hAnsi="Times New Roman" w:cs="Times New Roman"/>
          <w:lang w:val="en-US"/>
        </w:rPr>
        <w:t xml:space="preserve">read input from a </w:t>
      </w:r>
      <w:r w:rsidR="005932EB" w:rsidRPr="006442C4">
        <w:rPr>
          <w:rFonts w:ascii="Times New Roman" w:eastAsia="Times New Roman" w:hAnsi="Times New Roman" w:cs="Times New Roman"/>
          <w:lang w:val="en-US"/>
        </w:rPr>
        <w:t xml:space="preserve">pre-stored </w:t>
      </w:r>
      <w:r w:rsidR="002913B4" w:rsidRPr="006442C4">
        <w:rPr>
          <w:rFonts w:ascii="Times New Roman" w:eastAsia="Times New Roman" w:hAnsi="Times New Roman" w:cs="Times New Roman"/>
          <w:lang w:val="en-US"/>
        </w:rPr>
        <w:t>netlist file</w:t>
      </w:r>
      <w:r w:rsidRPr="006442C4">
        <w:rPr>
          <w:rFonts w:ascii="Times New Roman" w:eastAsia="Times New Roman" w:hAnsi="Times New Roman" w:cs="Times New Roman"/>
          <w:lang w:val="en-US"/>
        </w:rPr>
        <w:t>?</w:t>
      </w:r>
    </w:p>
    <w:p w14:paraId="6520F025" w14:textId="3713CEAF" w:rsidR="005A0A4A" w:rsidRPr="006442C4" w:rsidRDefault="00402C66"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In what way</w:t>
      </w:r>
      <w:r w:rsidR="00026ECE" w:rsidRPr="006442C4">
        <w:rPr>
          <w:rFonts w:ascii="Times New Roman" w:eastAsia="Times New Roman" w:hAnsi="Times New Roman" w:cs="Times New Roman"/>
          <w:lang w:val="en-US"/>
        </w:rPr>
        <w:t xml:space="preserve"> </w:t>
      </w:r>
      <w:r w:rsidR="004D2275" w:rsidRPr="006442C4">
        <w:rPr>
          <w:rFonts w:ascii="Times New Roman" w:eastAsia="Times New Roman" w:hAnsi="Times New Roman" w:cs="Times New Roman"/>
          <w:lang w:val="en-US"/>
        </w:rPr>
        <w:t>does</w:t>
      </w:r>
      <w:r w:rsidRPr="006442C4">
        <w:rPr>
          <w:rFonts w:ascii="Times New Roman" w:eastAsia="Times New Roman" w:hAnsi="Times New Roman" w:cs="Times New Roman"/>
          <w:lang w:val="en-US"/>
        </w:rPr>
        <w:t xml:space="preserve"> the program </w:t>
      </w:r>
      <w:r w:rsidRPr="006442C4">
        <w:rPr>
          <w:rFonts w:ascii="Times New Roman" w:eastAsia="Times New Roman" w:hAnsi="Times New Roman" w:cs="Times New Roman"/>
          <w:lang w:val="en-US"/>
        </w:rPr>
        <w:t>select a single source as the input source</w:t>
      </w:r>
      <w:r w:rsidRPr="006442C4">
        <w:rPr>
          <w:rFonts w:ascii="Times New Roman" w:eastAsia="Times New Roman" w:hAnsi="Times New Roman" w:cs="Times New Roman"/>
          <w:lang w:val="en-US"/>
        </w:rPr>
        <w:t xml:space="preserve"> f</w:t>
      </w:r>
      <w:r w:rsidR="005A0A4A" w:rsidRPr="006442C4">
        <w:rPr>
          <w:rFonts w:ascii="Times New Roman" w:eastAsia="Times New Roman" w:hAnsi="Times New Roman" w:cs="Times New Roman"/>
          <w:lang w:val="en-US"/>
        </w:rPr>
        <w:t xml:space="preserve">or </w:t>
      </w:r>
      <w:r w:rsidR="00026ECE" w:rsidRPr="006442C4">
        <w:rPr>
          <w:rFonts w:ascii="Times New Roman" w:eastAsia="Times New Roman" w:hAnsi="Times New Roman" w:cs="Times New Roman"/>
          <w:lang w:val="en-US"/>
        </w:rPr>
        <w:t xml:space="preserve">a </w:t>
      </w:r>
      <w:r w:rsidR="005A0A4A" w:rsidRPr="006442C4">
        <w:rPr>
          <w:rFonts w:ascii="Times New Roman" w:eastAsia="Times New Roman" w:hAnsi="Times New Roman" w:cs="Times New Roman"/>
          <w:lang w:val="en-US"/>
        </w:rPr>
        <w:t>cir</w:t>
      </w:r>
      <w:r w:rsidR="004437DA" w:rsidRPr="006442C4">
        <w:rPr>
          <w:rFonts w:ascii="Times New Roman" w:eastAsia="Times New Roman" w:hAnsi="Times New Roman" w:cs="Times New Roman"/>
          <w:lang w:val="en-US"/>
        </w:rPr>
        <w:t>cuit</w:t>
      </w:r>
      <w:r w:rsidR="00846E7F" w:rsidRPr="006442C4">
        <w:rPr>
          <w:rFonts w:ascii="Times New Roman" w:eastAsia="Times New Roman" w:hAnsi="Times New Roman" w:cs="Times New Roman"/>
          <w:lang w:val="en-US"/>
        </w:rPr>
        <w:t xml:space="preserve"> composed of</w:t>
      </w:r>
      <w:r w:rsidR="004437DA" w:rsidRPr="006442C4">
        <w:rPr>
          <w:rFonts w:ascii="Times New Roman" w:eastAsia="Times New Roman" w:hAnsi="Times New Roman" w:cs="Times New Roman"/>
          <w:lang w:val="en-US"/>
        </w:rPr>
        <w:t xml:space="preserve"> multiple input sources</w:t>
      </w:r>
      <w:r w:rsidRPr="006442C4">
        <w:rPr>
          <w:rFonts w:ascii="Times New Roman" w:eastAsia="Times New Roman" w:hAnsi="Times New Roman" w:cs="Times New Roman"/>
          <w:lang w:val="en-US"/>
        </w:rPr>
        <w:t>?</w:t>
      </w:r>
    </w:p>
    <w:p w14:paraId="5A05C929" w14:textId="7D496515" w:rsidR="00CB44AA" w:rsidRPr="006442C4" w:rsidRDefault="00402C66"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How </w:t>
      </w:r>
      <w:r w:rsidR="004D2275" w:rsidRPr="006442C4">
        <w:rPr>
          <w:rFonts w:ascii="Times New Roman" w:eastAsia="Times New Roman" w:hAnsi="Times New Roman" w:cs="Times New Roman"/>
          <w:lang w:val="en-US"/>
        </w:rPr>
        <w:t>does</w:t>
      </w:r>
      <w:r w:rsidRPr="006442C4">
        <w:rPr>
          <w:rFonts w:ascii="Times New Roman" w:eastAsia="Times New Roman" w:hAnsi="Times New Roman" w:cs="Times New Roman"/>
          <w:lang w:val="en-US"/>
        </w:rPr>
        <w:t xml:space="preserve"> the program identify the </w:t>
      </w:r>
      <w:r w:rsidR="00F27A8F" w:rsidRPr="006442C4">
        <w:rPr>
          <w:rFonts w:ascii="Times New Roman" w:eastAsia="Times New Roman" w:hAnsi="Times New Roman" w:cs="Times New Roman"/>
          <w:lang w:val="en-US"/>
        </w:rPr>
        <w:t xml:space="preserve">number of </w:t>
      </w:r>
      <w:r w:rsidRPr="006442C4">
        <w:rPr>
          <w:rFonts w:ascii="Times New Roman" w:eastAsia="Times New Roman" w:hAnsi="Times New Roman" w:cs="Times New Roman"/>
          <w:lang w:val="en-US"/>
        </w:rPr>
        <w:t xml:space="preserve">nodes </w:t>
      </w:r>
      <w:r w:rsidR="00F27A8F" w:rsidRPr="006442C4">
        <w:rPr>
          <w:rFonts w:ascii="Times New Roman" w:eastAsia="Times New Roman" w:hAnsi="Times New Roman" w:cs="Times New Roman"/>
          <w:lang w:val="en-US"/>
        </w:rPr>
        <w:t>that a component is connected to and its voltage?</w:t>
      </w:r>
    </w:p>
    <w:p w14:paraId="3B71810C" w14:textId="525C34DB" w:rsidR="00584DE6" w:rsidRPr="006442C4" w:rsidRDefault="00584DE6"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lastRenderedPageBreak/>
        <w:t xml:space="preserve">LT SPICE allows the user to </w:t>
      </w:r>
      <w:r w:rsidR="00F27A8F" w:rsidRPr="006442C4">
        <w:rPr>
          <w:rFonts w:ascii="Times New Roman" w:eastAsia="Times New Roman" w:hAnsi="Times New Roman" w:cs="Times New Roman"/>
          <w:lang w:val="en-US"/>
        </w:rPr>
        <w:t xml:space="preserve">first </w:t>
      </w:r>
      <w:r w:rsidRPr="006442C4">
        <w:rPr>
          <w:rFonts w:ascii="Times New Roman" w:eastAsia="Times New Roman" w:hAnsi="Times New Roman" w:cs="Times New Roman"/>
          <w:lang w:val="en-US"/>
        </w:rPr>
        <w:t>select component icon</w:t>
      </w:r>
      <w:r w:rsidR="00026ECE" w:rsidRPr="006442C4">
        <w:rPr>
          <w:rFonts w:ascii="Times New Roman" w:eastAsia="Times New Roman" w:hAnsi="Times New Roman" w:cs="Times New Roman"/>
          <w:lang w:val="en-US"/>
        </w:rPr>
        <w:t>s</w:t>
      </w:r>
      <w:r w:rsidR="005B69AA" w:rsidRPr="006442C4">
        <w:rPr>
          <w:rFonts w:ascii="Times New Roman" w:eastAsia="Times New Roman" w:hAnsi="Times New Roman" w:cs="Times New Roman"/>
          <w:lang w:val="en-US"/>
        </w:rPr>
        <w:t>,</w:t>
      </w:r>
      <w:r w:rsidRPr="006442C4">
        <w:rPr>
          <w:rFonts w:ascii="Times New Roman" w:eastAsia="Times New Roman" w:hAnsi="Times New Roman" w:cs="Times New Roman"/>
          <w:lang w:val="en-US"/>
        </w:rPr>
        <w:t xml:space="preserve"> construct the circuit on a two-dimensioned platform</w:t>
      </w:r>
      <w:r w:rsidR="00026ECE" w:rsidRPr="006442C4">
        <w:rPr>
          <w:rFonts w:ascii="Times New Roman" w:eastAsia="Times New Roman" w:hAnsi="Times New Roman" w:cs="Times New Roman"/>
          <w:lang w:val="en-US"/>
        </w:rPr>
        <w:t>,</w:t>
      </w:r>
      <w:r w:rsidR="00F27A8F" w:rsidRPr="006442C4">
        <w:rPr>
          <w:rFonts w:ascii="Times New Roman" w:eastAsia="Times New Roman" w:hAnsi="Times New Roman" w:cs="Times New Roman"/>
          <w:lang w:val="en-US"/>
        </w:rPr>
        <w:t xml:space="preserve"> </w:t>
      </w:r>
      <w:r w:rsidR="005B69AA" w:rsidRPr="006442C4">
        <w:rPr>
          <w:rFonts w:ascii="Times New Roman" w:eastAsia="Times New Roman" w:hAnsi="Times New Roman" w:cs="Times New Roman"/>
          <w:lang w:val="en-US"/>
        </w:rPr>
        <w:t xml:space="preserve">and then run the analysis. </w:t>
      </w:r>
    </w:p>
    <w:p w14:paraId="70F69CA0" w14:textId="7BEE1A06" w:rsidR="00286722" w:rsidRPr="006442C4" w:rsidRDefault="00584DE6"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3D0B0D3C" wp14:editId="6C0792BB">
            <wp:extent cx="5269043" cy="13601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12420" cy="165533"/>
                    </a:xfrm>
                    <a:prstGeom prst="rect">
                      <a:avLst/>
                    </a:prstGeom>
                  </pic:spPr>
                </pic:pic>
              </a:graphicData>
            </a:graphic>
          </wp:inline>
        </w:drawing>
      </w:r>
    </w:p>
    <w:p w14:paraId="7869536F" w14:textId="36648E80" w:rsidR="005B69AA" w:rsidRPr="006442C4" w:rsidRDefault="005B69AA"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Does the program need to construct the circuit first </w:t>
      </w:r>
      <w:r w:rsidR="00DC6E1B" w:rsidRPr="006442C4">
        <w:rPr>
          <w:rFonts w:ascii="Times New Roman" w:eastAsia="Times New Roman" w:hAnsi="Times New Roman" w:cs="Times New Roman"/>
          <w:lang w:val="en-US"/>
        </w:rPr>
        <w:t>and then</w:t>
      </w:r>
      <w:r w:rsidR="006277C2" w:rsidRPr="006442C4">
        <w:rPr>
          <w:rFonts w:ascii="Times New Roman" w:eastAsia="Times New Roman" w:hAnsi="Times New Roman" w:cs="Times New Roman"/>
          <w:lang w:val="en-US"/>
        </w:rPr>
        <w:t xml:space="preserve"> run the analysis like LT SPICE</w:t>
      </w:r>
      <w:r w:rsidR="00026ECE" w:rsidRPr="006442C4">
        <w:rPr>
          <w:rFonts w:ascii="Times New Roman" w:eastAsia="Times New Roman" w:hAnsi="Times New Roman" w:cs="Times New Roman"/>
          <w:lang w:val="en-US"/>
        </w:rPr>
        <w:t>,</w:t>
      </w:r>
      <w:r w:rsidR="006277C2" w:rsidRPr="006442C4">
        <w:rPr>
          <w:rFonts w:ascii="Times New Roman" w:eastAsia="Times New Roman" w:hAnsi="Times New Roman" w:cs="Times New Roman"/>
          <w:lang w:val="en-US"/>
        </w:rPr>
        <w:t xml:space="preserve"> or </w:t>
      </w:r>
      <w:r w:rsidR="006A12A3" w:rsidRPr="006442C4">
        <w:rPr>
          <w:rFonts w:ascii="Times New Roman" w:eastAsia="Times New Roman" w:hAnsi="Times New Roman" w:cs="Times New Roman"/>
          <w:lang w:val="en-US"/>
        </w:rPr>
        <w:t>is there another way of representing the circuit?</w:t>
      </w:r>
    </w:p>
    <w:p w14:paraId="265B5E0F" w14:textId="229FAC57" w:rsidR="006A12A3" w:rsidRPr="006442C4" w:rsidRDefault="00F05497" w:rsidP="004C2E7A">
      <w:pPr>
        <w:pStyle w:val="ListParagraph"/>
        <w:numPr>
          <w:ilvl w:val="0"/>
          <w:numId w:val="2"/>
        </w:num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 xml:space="preserve">How </w:t>
      </w:r>
      <w:r w:rsidR="004D2275" w:rsidRPr="006442C4">
        <w:rPr>
          <w:rFonts w:ascii="Times New Roman" w:eastAsia="Times New Roman" w:hAnsi="Times New Roman" w:cs="Times New Roman"/>
          <w:color w:val="000000" w:themeColor="text1"/>
          <w:lang w:val="en-US"/>
        </w:rPr>
        <w:t>does</w:t>
      </w:r>
      <w:r w:rsidRPr="006442C4">
        <w:rPr>
          <w:rFonts w:ascii="Times New Roman" w:eastAsia="Times New Roman" w:hAnsi="Times New Roman" w:cs="Times New Roman"/>
          <w:color w:val="000000" w:themeColor="text1"/>
          <w:lang w:val="en-US"/>
        </w:rPr>
        <w:t xml:space="preserve"> the program</w:t>
      </w:r>
      <w:r w:rsidR="003A3AC5" w:rsidRPr="006442C4">
        <w:rPr>
          <w:rFonts w:ascii="Times New Roman" w:eastAsia="Times New Roman" w:hAnsi="Times New Roman" w:cs="Times New Roman"/>
          <w:color w:val="000000" w:themeColor="text1"/>
          <w:lang w:val="en-US"/>
        </w:rPr>
        <w:t xml:space="preserve"> </w:t>
      </w:r>
      <w:r w:rsidR="00A54565" w:rsidRPr="006442C4">
        <w:rPr>
          <w:rFonts w:ascii="Times New Roman" w:eastAsia="Times New Roman" w:hAnsi="Times New Roman" w:cs="Times New Roman"/>
          <w:color w:val="000000" w:themeColor="text1"/>
          <w:lang w:val="en-US"/>
        </w:rPr>
        <w:t>conduct</w:t>
      </w:r>
      <w:r w:rsidR="0002237A" w:rsidRPr="006442C4">
        <w:rPr>
          <w:rFonts w:ascii="Times New Roman" w:eastAsia="Times New Roman" w:hAnsi="Times New Roman" w:cs="Times New Roman"/>
          <w:color w:val="000000" w:themeColor="text1"/>
          <w:lang w:val="en-US"/>
        </w:rPr>
        <w:t xml:space="preserve"> AC </w:t>
      </w:r>
      <w:r w:rsidR="00A54565" w:rsidRPr="006442C4">
        <w:rPr>
          <w:rFonts w:ascii="Times New Roman" w:eastAsia="Times New Roman" w:hAnsi="Times New Roman" w:cs="Times New Roman"/>
          <w:color w:val="000000" w:themeColor="text1"/>
          <w:lang w:val="en-US"/>
        </w:rPr>
        <w:t>small-signal analysis with linear components such as resistors?</w:t>
      </w:r>
    </w:p>
    <w:p w14:paraId="3A789CDB" w14:textId="61ABEFDC" w:rsidR="00FE6515" w:rsidRPr="006442C4" w:rsidRDefault="00FE6515" w:rsidP="004C2E7A">
      <w:pPr>
        <w:pStyle w:val="ListParagraph"/>
        <w:numPr>
          <w:ilvl w:val="0"/>
          <w:numId w:val="2"/>
        </w:numPr>
        <w:spacing w:line="480" w:lineRule="auto"/>
        <w:jc w:val="both"/>
        <w:rPr>
          <w:rFonts w:ascii="Times New Roman" w:eastAsia="Times New Roman" w:hAnsi="Times New Roman" w:cs="Times New Roman"/>
          <w:color w:val="000000" w:themeColor="text1"/>
          <w:lang w:val="en-US"/>
        </w:rPr>
      </w:pPr>
      <w:bookmarkStart w:id="10" w:name="OLE_LINK34"/>
      <w:bookmarkStart w:id="11" w:name="OLE_LINK35"/>
      <w:r w:rsidRPr="006442C4">
        <w:rPr>
          <w:rFonts w:ascii="Times New Roman" w:eastAsia="Times New Roman" w:hAnsi="Times New Roman" w:cs="Times New Roman"/>
          <w:color w:val="000000" w:themeColor="text1"/>
          <w:lang w:val="en-US"/>
        </w:rPr>
        <w:t xml:space="preserve">How </w:t>
      </w:r>
      <w:r w:rsidR="004D2275" w:rsidRPr="006442C4">
        <w:rPr>
          <w:rFonts w:ascii="Times New Roman" w:eastAsia="Times New Roman" w:hAnsi="Times New Roman" w:cs="Times New Roman"/>
          <w:color w:val="000000" w:themeColor="text1"/>
          <w:lang w:val="en-US"/>
        </w:rPr>
        <w:t xml:space="preserve">does the program </w:t>
      </w:r>
      <w:r w:rsidR="00A54565" w:rsidRPr="006442C4">
        <w:rPr>
          <w:rFonts w:ascii="Times New Roman" w:eastAsia="Times New Roman" w:hAnsi="Times New Roman" w:cs="Times New Roman"/>
          <w:color w:val="000000" w:themeColor="text1"/>
          <w:lang w:val="en-US"/>
        </w:rPr>
        <w:t xml:space="preserve">conduct AC small-signal analysis with non-linear components such as </w:t>
      </w:r>
      <w:r w:rsidR="002F3158" w:rsidRPr="006442C4">
        <w:rPr>
          <w:rFonts w:ascii="Times New Roman" w:eastAsia="Times New Roman" w:hAnsi="Times New Roman" w:cs="Times New Roman"/>
          <w:color w:val="000000" w:themeColor="text1"/>
          <w:lang w:val="en-US"/>
        </w:rPr>
        <w:t>BJT and MOSFET</w:t>
      </w:r>
      <w:r w:rsidR="005F0C53" w:rsidRPr="006442C4">
        <w:rPr>
          <w:rFonts w:ascii="Times New Roman" w:eastAsia="Times New Roman" w:hAnsi="Times New Roman" w:cs="Times New Roman"/>
          <w:color w:val="000000" w:themeColor="text1"/>
          <w:lang w:val="en-US"/>
        </w:rPr>
        <w:t>?</w:t>
      </w:r>
    </w:p>
    <w:bookmarkEnd w:id="10"/>
    <w:bookmarkEnd w:id="11"/>
    <w:p w14:paraId="010BF0B1" w14:textId="3D6502BD" w:rsidR="005F0C53" w:rsidRPr="006442C4" w:rsidRDefault="005F0C53" w:rsidP="004C2E7A">
      <w:pPr>
        <w:pStyle w:val="ListParagraph"/>
        <w:numPr>
          <w:ilvl w:val="0"/>
          <w:numId w:val="2"/>
        </w:num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How does the program separate linear component analysis and non-linear component analysis?</w:t>
      </w:r>
    </w:p>
    <w:p w14:paraId="011BF500" w14:textId="70373B98" w:rsidR="00A17FB5" w:rsidRPr="006442C4" w:rsidRDefault="00CD4235"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How does the program visualize its output so the </w:t>
      </w:r>
      <w:r w:rsidR="006A3505" w:rsidRPr="006442C4">
        <w:rPr>
          <w:rFonts w:ascii="Times New Roman" w:eastAsia="Times New Roman" w:hAnsi="Times New Roman" w:cs="Times New Roman"/>
          <w:lang w:val="en-US"/>
        </w:rPr>
        <w:t>user</w:t>
      </w:r>
      <w:r w:rsidR="00026ECE" w:rsidRPr="006442C4">
        <w:rPr>
          <w:rFonts w:ascii="Times New Roman" w:eastAsia="Times New Roman" w:hAnsi="Times New Roman" w:cs="Times New Roman"/>
          <w:lang w:val="en-US"/>
        </w:rPr>
        <w:t xml:space="preserve"> can understand it</w:t>
      </w:r>
      <w:r w:rsidR="006A3505" w:rsidRPr="006442C4">
        <w:rPr>
          <w:rFonts w:ascii="Times New Roman" w:eastAsia="Times New Roman" w:hAnsi="Times New Roman" w:cs="Times New Roman"/>
          <w:lang w:val="en-US"/>
        </w:rPr>
        <w:t>?</w:t>
      </w:r>
    </w:p>
    <w:p w14:paraId="554AED78" w14:textId="77777777" w:rsidR="00CD4235" w:rsidRPr="006442C4" w:rsidRDefault="00CD4235" w:rsidP="00BF705E">
      <w:pPr>
        <w:spacing w:line="480" w:lineRule="auto"/>
        <w:jc w:val="both"/>
        <w:rPr>
          <w:rFonts w:ascii="Times New Roman" w:eastAsia="Times New Roman" w:hAnsi="Times New Roman" w:cs="Times New Roman"/>
          <w:lang w:val="en-US"/>
        </w:rPr>
      </w:pPr>
    </w:p>
    <w:p w14:paraId="5C5123D4" w14:textId="77777777" w:rsidR="006A12A3" w:rsidRPr="006442C4" w:rsidRDefault="006A12A3" w:rsidP="00BF705E">
      <w:pPr>
        <w:pStyle w:val="ListParagraph"/>
        <w:spacing w:line="480" w:lineRule="auto"/>
        <w:jc w:val="both"/>
        <w:rPr>
          <w:rFonts w:ascii="Times New Roman" w:eastAsia="Times New Roman" w:hAnsi="Times New Roman" w:cs="Times New Roman"/>
          <w:lang w:val="en-US"/>
        </w:rPr>
      </w:pPr>
    </w:p>
    <w:p w14:paraId="183A5C4A" w14:textId="77777777" w:rsidR="00A348FD" w:rsidRPr="006442C4" w:rsidRDefault="00A348FD" w:rsidP="00BF705E">
      <w:pPr>
        <w:spacing w:line="480" w:lineRule="auto"/>
        <w:jc w:val="both"/>
        <w:rPr>
          <w:rFonts w:ascii="Times New Roman" w:eastAsia="Times New Roman" w:hAnsi="Times New Roman" w:cs="Times New Roman"/>
          <w:lang w:val="en-US"/>
        </w:rPr>
      </w:pPr>
    </w:p>
    <w:p w14:paraId="6E3CA7BC"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03957A87"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0D72021E"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36C3C50A"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1067BB86"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51D58C8D"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00AE470A" w14:textId="6D4E7A85" w:rsidR="003C2AE7" w:rsidRPr="006442C4" w:rsidRDefault="00286722" w:rsidP="00BF705E">
      <w:pPr>
        <w:pStyle w:val="Heading1"/>
        <w:spacing w:line="480" w:lineRule="auto"/>
        <w:rPr>
          <w:rFonts w:eastAsia="Times New Roman" w:cs="Times New Roman"/>
          <w:b/>
          <w:bCs/>
          <w:szCs w:val="40"/>
          <w:lang w:val="en-US"/>
        </w:rPr>
      </w:pPr>
      <w:bookmarkStart w:id="12" w:name="_Toc74430059"/>
      <w:bookmarkStart w:id="13" w:name="_Toc74474892"/>
      <w:bookmarkStart w:id="14" w:name="_Toc74474973"/>
      <w:bookmarkStart w:id="15" w:name="_Toc74475029"/>
      <w:bookmarkStart w:id="16" w:name="_Toc74476387"/>
      <w:r w:rsidRPr="006442C4">
        <w:rPr>
          <w:rFonts w:eastAsia="Times New Roman" w:cs="Times New Roman"/>
          <w:b/>
          <w:bCs/>
          <w:szCs w:val="40"/>
          <w:lang w:val="en-US"/>
        </w:rPr>
        <w:lastRenderedPageBreak/>
        <w:t>Software Requirement Specificatio</w:t>
      </w:r>
      <w:r w:rsidR="0050608A" w:rsidRPr="006442C4">
        <w:rPr>
          <w:rFonts w:eastAsia="Times New Roman" w:cs="Times New Roman"/>
          <w:b/>
          <w:bCs/>
          <w:szCs w:val="40"/>
          <w:lang w:val="en-US"/>
        </w:rPr>
        <w:t>n</w:t>
      </w:r>
      <w:bookmarkEnd w:id="12"/>
      <w:bookmarkEnd w:id="13"/>
      <w:bookmarkEnd w:id="14"/>
      <w:bookmarkEnd w:id="15"/>
      <w:bookmarkEnd w:id="16"/>
    </w:p>
    <w:p w14:paraId="6FCBDE59" w14:textId="77777777" w:rsidR="00D65D04" w:rsidRPr="006442C4" w:rsidRDefault="00154048" w:rsidP="00BF705E">
      <w:pPr>
        <w:pStyle w:val="Heading2"/>
        <w:rPr>
          <w:rFonts w:eastAsia="Times New Roman" w:cs="Times New Roman"/>
          <w:szCs w:val="32"/>
          <w:lang w:val="en-US"/>
        </w:rPr>
      </w:pPr>
      <w:bookmarkStart w:id="17" w:name="_Toc74430060"/>
      <w:bookmarkStart w:id="18" w:name="_Toc74474893"/>
      <w:bookmarkStart w:id="19" w:name="_Toc74474974"/>
      <w:bookmarkStart w:id="20" w:name="_Toc74475030"/>
      <w:bookmarkStart w:id="21" w:name="_Toc74476388"/>
      <w:r w:rsidRPr="006442C4">
        <w:rPr>
          <w:rFonts w:eastAsia="Times New Roman" w:cs="Times New Roman"/>
          <w:szCs w:val="32"/>
          <w:lang w:val="en-US"/>
        </w:rPr>
        <w:t>Purpose</w:t>
      </w:r>
      <w:bookmarkEnd w:id="17"/>
      <w:bookmarkEnd w:id="18"/>
      <w:bookmarkEnd w:id="19"/>
      <w:bookmarkEnd w:id="20"/>
      <w:bookmarkEnd w:id="21"/>
    </w:p>
    <w:p w14:paraId="61BE2F4E" w14:textId="74167589" w:rsidR="00DB5703" w:rsidRPr="006442C4" w:rsidRDefault="00FD640C" w:rsidP="004C2E7A">
      <w:pPr>
        <w:pStyle w:val="ListParagraph"/>
        <w:numPr>
          <w:ilvl w:val="0"/>
          <w:numId w:val="2"/>
        </w:numPr>
        <w:spacing w:line="480" w:lineRule="auto"/>
        <w:jc w:val="both"/>
        <w:rPr>
          <w:rFonts w:ascii="Times New Roman" w:eastAsia="Times New Roman" w:hAnsi="Times New Roman" w:cs="Times New Roman"/>
          <w:color w:val="FF0000"/>
          <w:lang w:val="en-US"/>
        </w:rPr>
      </w:pPr>
      <w:r w:rsidRPr="006442C4">
        <w:rPr>
          <w:rFonts w:ascii="Times New Roman" w:eastAsia="Times New Roman" w:hAnsi="Times New Roman" w:cs="Times New Roman"/>
          <w:lang w:val="en-US"/>
        </w:rPr>
        <w:t>The purpose</w:t>
      </w:r>
      <w:r w:rsidR="00C77876" w:rsidRPr="006442C4">
        <w:rPr>
          <w:rFonts w:ascii="Times New Roman" w:eastAsia="Times New Roman" w:hAnsi="Times New Roman" w:cs="Times New Roman"/>
          <w:lang w:val="en-US"/>
        </w:rPr>
        <w:t xml:space="preserve"> </w:t>
      </w:r>
      <w:r w:rsidR="00166A2E" w:rsidRPr="006442C4">
        <w:rPr>
          <w:rFonts w:ascii="Times New Roman" w:eastAsia="Times New Roman" w:hAnsi="Times New Roman" w:cs="Times New Roman"/>
          <w:lang w:val="en-US"/>
        </w:rPr>
        <w:t xml:space="preserve">of this </w:t>
      </w:r>
      <w:r w:rsidR="00910CD9" w:rsidRPr="006442C4">
        <w:rPr>
          <w:rFonts w:ascii="Times New Roman" w:eastAsia="Times New Roman" w:hAnsi="Times New Roman" w:cs="Times New Roman"/>
          <w:lang w:val="en-US"/>
        </w:rPr>
        <w:t>software package</w:t>
      </w:r>
      <w:r w:rsidR="00C77876" w:rsidRPr="006442C4">
        <w:rPr>
          <w:rFonts w:ascii="Times New Roman" w:eastAsia="Times New Roman" w:hAnsi="Times New Roman" w:cs="Times New Roman"/>
          <w:lang w:val="en-US"/>
        </w:rPr>
        <w:t xml:space="preserve"> </w:t>
      </w:r>
      <w:r w:rsidR="00166A2E" w:rsidRPr="006442C4">
        <w:rPr>
          <w:rFonts w:ascii="Times New Roman" w:eastAsia="Times New Roman" w:hAnsi="Times New Roman" w:cs="Times New Roman"/>
          <w:lang w:val="en-US"/>
        </w:rPr>
        <w:t>is to build a</w:t>
      </w:r>
      <w:r w:rsidR="009E73F2" w:rsidRPr="006442C4">
        <w:rPr>
          <w:rFonts w:ascii="Times New Roman" w:eastAsia="Times New Roman" w:hAnsi="Times New Roman" w:cs="Times New Roman"/>
          <w:lang w:val="en-US"/>
        </w:rPr>
        <w:t xml:space="preserve"> </w:t>
      </w:r>
      <w:r w:rsidR="00AA4D17" w:rsidRPr="006442C4">
        <w:rPr>
          <w:rFonts w:ascii="Times New Roman" w:eastAsia="Times New Roman" w:hAnsi="Times New Roman" w:cs="Times New Roman"/>
          <w:lang w:val="en-US"/>
        </w:rPr>
        <w:t xml:space="preserve">simulation </w:t>
      </w:r>
      <w:r w:rsidR="00166A2E" w:rsidRPr="006442C4">
        <w:rPr>
          <w:rFonts w:ascii="Times New Roman" w:eastAsia="Times New Roman" w:hAnsi="Times New Roman" w:cs="Times New Roman"/>
          <w:lang w:val="en-US"/>
        </w:rPr>
        <w:t>platform for</w:t>
      </w:r>
      <w:r w:rsidR="00AA4D17" w:rsidRPr="006442C4">
        <w:rPr>
          <w:rFonts w:ascii="Times New Roman" w:eastAsia="Times New Roman" w:hAnsi="Times New Roman" w:cs="Times New Roman"/>
          <w:lang w:val="en-US"/>
        </w:rPr>
        <w:t xml:space="preserve"> circuit</w:t>
      </w:r>
      <w:r w:rsidR="00575C87" w:rsidRPr="006442C4">
        <w:rPr>
          <w:rFonts w:ascii="Times New Roman" w:eastAsia="Times New Roman" w:hAnsi="Times New Roman" w:cs="Times New Roman"/>
          <w:lang w:val="en-US"/>
        </w:rPr>
        <w:t>s</w:t>
      </w:r>
      <w:r w:rsidR="00734465" w:rsidRPr="006442C4">
        <w:rPr>
          <w:rFonts w:ascii="Times New Roman" w:eastAsia="Times New Roman" w:hAnsi="Times New Roman" w:cs="Times New Roman"/>
          <w:lang w:val="en-US"/>
        </w:rPr>
        <w:t xml:space="preserve"> using </w:t>
      </w:r>
      <w:r w:rsidR="00FB2DFE" w:rsidRPr="006442C4">
        <w:rPr>
          <w:rFonts w:ascii="Times New Roman" w:eastAsia="Times New Roman" w:hAnsi="Times New Roman" w:cs="Times New Roman"/>
          <w:lang w:val="en-US"/>
        </w:rPr>
        <w:t>C++</w:t>
      </w:r>
      <w:r w:rsidR="00574AF2" w:rsidRPr="006442C4">
        <w:rPr>
          <w:rFonts w:ascii="Times New Roman" w:eastAsia="Times New Roman" w:hAnsi="Times New Roman" w:cs="Times New Roman"/>
          <w:lang w:val="en-US"/>
        </w:rPr>
        <w:t>.</w:t>
      </w:r>
    </w:p>
    <w:p w14:paraId="1CA80CCC" w14:textId="77777777" w:rsidR="005037A9" w:rsidRPr="006442C4" w:rsidRDefault="005037A9" w:rsidP="00BF705E">
      <w:pPr>
        <w:pStyle w:val="ListParagraph"/>
        <w:spacing w:line="480" w:lineRule="auto"/>
        <w:jc w:val="both"/>
        <w:rPr>
          <w:rFonts w:ascii="Times New Roman" w:eastAsia="Times New Roman" w:hAnsi="Times New Roman" w:cs="Times New Roman"/>
          <w:color w:val="FF0000"/>
          <w:lang w:val="en-US"/>
        </w:rPr>
      </w:pPr>
    </w:p>
    <w:p w14:paraId="4C7871B1" w14:textId="031818F8" w:rsidR="00D65D04" w:rsidRPr="006442C4" w:rsidRDefault="005B4BE1" w:rsidP="00BF705E">
      <w:pPr>
        <w:pStyle w:val="Heading2"/>
        <w:rPr>
          <w:rFonts w:eastAsia="Times New Roman" w:cs="Times New Roman"/>
          <w:szCs w:val="32"/>
          <w:lang w:val="en-US"/>
        </w:rPr>
      </w:pPr>
      <w:bookmarkStart w:id="22" w:name="_Toc74430061"/>
      <w:bookmarkStart w:id="23" w:name="_Toc74474894"/>
      <w:bookmarkStart w:id="24" w:name="_Toc74474975"/>
      <w:bookmarkStart w:id="25" w:name="_Toc74475031"/>
      <w:bookmarkStart w:id="26" w:name="_Toc74476389"/>
      <w:r w:rsidRPr="006442C4">
        <w:rPr>
          <w:rFonts w:eastAsia="Times New Roman" w:cs="Times New Roman"/>
          <w:szCs w:val="32"/>
          <w:lang w:val="en-US"/>
        </w:rPr>
        <w:t xml:space="preserve">Intended </w:t>
      </w:r>
      <w:r w:rsidR="002E43D7" w:rsidRPr="006442C4">
        <w:rPr>
          <w:rFonts w:eastAsia="Times New Roman" w:cs="Times New Roman"/>
          <w:szCs w:val="32"/>
          <w:lang w:val="en-US"/>
        </w:rPr>
        <w:t>A</w:t>
      </w:r>
      <w:r w:rsidRPr="006442C4">
        <w:rPr>
          <w:rFonts w:eastAsia="Times New Roman" w:cs="Times New Roman"/>
          <w:szCs w:val="32"/>
          <w:lang w:val="en-US"/>
        </w:rPr>
        <w:t>udience</w:t>
      </w:r>
      <w:bookmarkEnd w:id="22"/>
      <w:bookmarkEnd w:id="23"/>
      <w:bookmarkEnd w:id="24"/>
      <w:bookmarkEnd w:id="25"/>
      <w:bookmarkEnd w:id="26"/>
    </w:p>
    <w:p w14:paraId="52BB336F" w14:textId="75FFA3AE" w:rsidR="003C2AE7" w:rsidRPr="006442C4" w:rsidRDefault="00CD4235"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Students, t</w:t>
      </w:r>
      <w:r w:rsidR="007D3241" w:rsidRPr="006442C4">
        <w:rPr>
          <w:rFonts w:ascii="Times New Roman" w:eastAsia="Times New Roman" w:hAnsi="Times New Roman" w:cs="Times New Roman"/>
          <w:lang w:val="en-US"/>
        </w:rPr>
        <w:t>eaching fellows</w:t>
      </w:r>
      <w:r w:rsidR="00026ECE" w:rsidRPr="006442C4">
        <w:rPr>
          <w:rFonts w:ascii="Times New Roman" w:eastAsia="Times New Roman" w:hAnsi="Times New Roman" w:cs="Times New Roman"/>
          <w:lang w:val="en-US"/>
        </w:rPr>
        <w:t>,</w:t>
      </w:r>
      <w:r w:rsidR="007D3241" w:rsidRPr="006442C4">
        <w:rPr>
          <w:rFonts w:ascii="Times New Roman" w:eastAsia="Times New Roman" w:hAnsi="Times New Roman" w:cs="Times New Roman"/>
          <w:lang w:val="en-US"/>
        </w:rPr>
        <w:t xml:space="preserve"> and Professors at Imperial College London Electr</w:t>
      </w:r>
      <w:r w:rsidR="006661ED" w:rsidRPr="006442C4">
        <w:rPr>
          <w:rFonts w:ascii="Times New Roman" w:eastAsia="Times New Roman" w:hAnsi="Times New Roman" w:cs="Times New Roman"/>
          <w:lang w:val="en-US"/>
        </w:rPr>
        <w:t>ical Engineering Department.</w:t>
      </w:r>
    </w:p>
    <w:p w14:paraId="6B37458A" w14:textId="77777777" w:rsidR="005037A9" w:rsidRPr="006442C4" w:rsidRDefault="005037A9" w:rsidP="00BF705E">
      <w:pPr>
        <w:pStyle w:val="ListParagraph"/>
        <w:spacing w:line="480" w:lineRule="auto"/>
        <w:jc w:val="both"/>
        <w:rPr>
          <w:rFonts w:ascii="Times New Roman" w:eastAsia="Times New Roman" w:hAnsi="Times New Roman" w:cs="Times New Roman"/>
          <w:lang w:val="en-US"/>
        </w:rPr>
      </w:pPr>
    </w:p>
    <w:p w14:paraId="5A7E3463" w14:textId="77777777" w:rsidR="00574AF2" w:rsidRPr="006442C4" w:rsidRDefault="000E2E66" w:rsidP="00BF705E">
      <w:pPr>
        <w:pStyle w:val="Heading2"/>
        <w:rPr>
          <w:rFonts w:eastAsia="Times New Roman" w:cs="Times New Roman"/>
          <w:szCs w:val="32"/>
          <w:lang w:val="en-US"/>
        </w:rPr>
      </w:pPr>
      <w:bookmarkStart w:id="27" w:name="_Toc74430062"/>
      <w:bookmarkStart w:id="28" w:name="_Toc74474895"/>
      <w:bookmarkStart w:id="29" w:name="_Toc74474976"/>
      <w:bookmarkStart w:id="30" w:name="_Toc74475032"/>
      <w:bookmarkStart w:id="31" w:name="_Toc74476390"/>
      <w:r w:rsidRPr="006442C4">
        <w:rPr>
          <w:rFonts w:eastAsia="Times New Roman" w:cs="Times New Roman"/>
          <w:szCs w:val="32"/>
          <w:lang w:val="en-US"/>
        </w:rPr>
        <w:t xml:space="preserve">Product </w:t>
      </w:r>
      <w:r w:rsidR="00574AF2" w:rsidRPr="006442C4">
        <w:rPr>
          <w:rFonts w:eastAsia="Times New Roman" w:cs="Times New Roman"/>
          <w:szCs w:val="32"/>
          <w:lang w:val="en-US"/>
        </w:rPr>
        <w:t>F</w:t>
      </w:r>
      <w:r w:rsidRPr="006442C4">
        <w:rPr>
          <w:rFonts w:eastAsia="Times New Roman" w:cs="Times New Roman"/>
          <w:szCs w:val="32"/>
          <w:lang w:val="en-US"/>
        </w:rPr>
        <w:t>eature</w:t>
      </w:r>
      <w:bookmarkEnd w:id="27"/>
      <w:bookmarkEnd w:id="28"/>
      <w:bookmarkEnd w:id="29"/>
      <w:bookmarkEnd w:id="30"/>
      <w:bookmarkEnd w:id="31"/>
    </w:p>
    <w:p w14:paraId="11C4834C" w14:textId="24CADA13" w:rsidR="00574AF2" w:rsidRPr="006442C4" w:rsidRDefault="008D7C7A" w:rsidP="004C2E7A">
      <w:pPr>
        <w:pStyle w:val="ListParagraph"/>
        <w:numPr>
          <w:ilvl w:val="0"/>
          <w:numId w:val="2"/>
        </w:numPr>
        <w:spacing w:line="480" w:lineRule="auto"/>
        <w:jc w:val="both"/>
        <w:rPr>
          <w:rFonts w:ascii="Times New Roman" w:eastAsia="Times New Roman" w:hAnsi="Times New Roman" w:cs="Times New Roman"/>
          <w:sz w:val="32"/>
          <w:szCs w:val="32"/>
          <w:u w:val="single"/>
          <w:lang w:val="en-US"/>
        </w:rPr>
      </w:pPr>
      <w:r w:rsidRPr="006442C4">
        <w:rPr>
          <w:rFonts w:ascii="Times New Roman" w:eastAsia="Times New Roman" w:hAnsi="Times New Roman" w:cs="Times New Roman"/>
          <w:lang w:val="en-US"/>
        </w:rPr>
        <w:t>DC analysis: calculates the quiescent operating point.</w:t>
      </w:r>
    </w:p>
    <w:p w14:paraId="037D89FE" w14:textId="01EA7888" w:rsidR="00C75B60" w:rsidRPr="006442C4" w:rsidRDefault="008D7C7A"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AC small-signal </w:t>
      </w:r>
      <w:r w:rsidR="00574AF2" w:rsidRPr="006442C4">
        <w:rPr>
          <w:rFonts w:ascii="Times New Roman" w:eastAsia="Times New Roman" w:hAnsi="Times New Roman" w:cs="Times New Roman"/>
          <w:lang w:val="en-US"/>
        </w:rPr>
        <w:t>analysis</w:t>
      </w:r>
      <w:r w:rsidRPr="006442C4">
        <w:rPr>
          <w:rFonts w:ascii="Times New Roman" w:eastAsia="Times New Roman" w:hAnsi="Times New Roman" w:cs="Times New Roman"/>
          <w:lang w:val="en-US"/>
        </w:rPr>
        <w:t xml:space="preserve"> </w:t>
      </w:r>
      <w:r w:rsidR="00E64606" w:rsidRPr="006442C4">
        <w:rPr>
          <w:rFonts w:ascii="Times New Roman" w:eastAsia="Times New Roman" w:hAnsi="Times New Roman" w:cs="Times New Roman"/>
          <w:lang w:val="en-US"/>
        </w:rPr>
        <w:t xml:space="preserve">calculates the voltage at each node and </w:t>
      </w:r>
      <w:r w:rsidR="000C46CB" w:rsidRPr="006442C4">
        <w:rPr>
          <w:rFonts w:ascii="Times New Roman" w:eastAsia="Times New Roman" w:hAnsi="Times New Roman" w:cs="Times New Roman"/>
          <w:lang w:val="en-US"/>
        </w:rPr>
        <w:t xml:space="preserve">gives the transfer function of the target circuit. </w:t>
      </w:r>
    </w:p>
    <w:p w14:paraId="064EFB22" w14:textId="77777777" w:rsidR="00574AF2" w:rsidRPr="006442C4" w:rsidRDefault="00574AF2" w:rsidP="00BF705E">
      <w:pPr>
        <w:spacing w:line="480" w:lineRule="auto"/>
        <w:jc w:val="both"/>
        <w:rPr>
          <w:rFonts w:ascii="Times New Roman" w:eastAsia="Times New Roman" w:hAnsi="Times New Roman" w:cs="Times New Roman"/>
          <w:lang w:val="en-US"/>
        </w:rPr>
      </w:pPr>
    </w:p>
    <w:p w14:paraId="675E8052" w14:textId="2B200B30" w:rsidR="00574AF2" w:rsidRPr="006442C4" w:rsidRDefault="00C12EB7" w:rsidP="00BF705E">
      <w:pPr>
        <w:pStyle w:val="Heading2"/>
        <w:rPr>
          <w:rFonts w:eastAsia="Times New Roman" w:cs="Times New Roman"/>
          <w:lang w:val="en-US"/>
        </w:rPr>
      </w:pPr>
      <w:bookmarkStart w:id="32" w:name="_Toc74430063"/>
      <w:bookmarkStart w:id="33" w:name="_Toc74474896"/>
      <w:bookmarkStart w:id="34" w:name="_Toc74474977"/>
      <w:bookmarkStart w:id="35" w:name="_Toc74475033"/>
      <w:bookmarkStart w:id="36" w:name="_Toc74476391"/>
      <w:r w:rsidRPr="006442C4">
        <w:rPr>
          <w:rFonts w:eastAsia="Times New Roman" w:cs="Times New Roman"/>
          <w:szCs w:val="32"/>
          <w:lang w:val="en-US"/>
        </w:rPr>
        <w:t xml:space="preserve">Functional </w:t>
      </w:r>
      <w:r w:rsidR="00574AF2" w:rsidRPr="006442C4">
        <w:rPr>
          <w:rFonts w:eastAsia="Times New Roman" w:cs="Times New Roman"/>
          <w:szCs w:val="32"/>
          <w:lang w:val="en-US"/>
        </w:rPr>
        <w:t>R</w:t>
      </w:r>
      <w:r w:rsidRPr="006442C4">
        <w:rPr>
          <w:rFonts w:eastAsia="Times New Roman" w:cs="Times New Roman"/>
          <w:szCs w:val="32"/>
          <w:lang w:val="en-US"/>
        </w:rPr>
        <w:t>equirement</w:t>
      </w:r>
      <w:r w:rsidR="0098427A" w:rsidRPr="006442C4">
        <w:rPr>
          <w:rFonts w:eastAsia="Times New Roman" w:cs="Times New Roman"/>
          <w:szCs w:val="32"/>
          <w:lang w:val="en-US"/>
        </w:rPr>
        <w:t>s</w:t>
      </w:r>
      <w:bookmarkEnd w:id="32"/>
      <w:bookmarkEnd w:id="33"/>
      <w:bookmarkEnd w:id="34"/>
      <w:bookmarkEnd w:id="35"/>
      <w:bookmarkEnd w:id="36"/>
    </w:p>
    <w:p w14:paraId="63F12688" w14:textId="38B29B14" w:rsidR="00B678E5" w:rsidRPr="006442C4" w:rsidRDefault="00574AF2"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D</w:t>
      </w:r>
      <w:r w:rsidR="00BD56AB" w:rsidRPr="006442C4">
        <w:rPr>
          <w:rFonts w:ascii="Times New Roman" w:eastAsia="Times New Roman" w:hAnsi="Times New Roman" w:cs="Times New Roman"/>
          <w:lang w:val="en-US"/>
        </w:rPr>
        <w:t>ownloaded and installed Eigen Library</w:t>
      </w:r>
      <w:r w:rsidR="0098427A" w:rsidRPr="006442C4">
        <w:rPr>
          <w:rFonts w:ascii="Times New Roman" w:eastAsia="SimSun" w:hAnsi="Times New Roman" w:cs="Times New Roman"/>
          <w:lang w:val="en-US"/>
        </w:rPr>
        <w:t>.</w:t>
      </w:r>
    </w:p>
    <w:p w14:paraId="7F7AD3E3" w14:textId="36F41E5D" w:rsidR="0098427A" w:rsidRPr="006442C4" w:rsidRDefault="00BD56AB"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C++ </w:t>
      </w:r>
      <w:r w:rsidR="00574AF2" w:rsidRPr="006442C4">
        <w:rPr>
          <w:rFonts w:ascii="Times New Roman" w:eastAsia="Times New Roman" w:hAnsi="Times New Roman" w:cs="Times New Roman"/>
          <w:lang w:val="en-US"/>
        </w:rPr>
        <w:t>compiler</w:t>
      </w:r>
      <w:r w:rsidR="00574AF2" w:rsidRPr="006442C4">
        <w:rPr>
          <w:rFonts w:ascii="Times New Roman" w:eastAsia="SimSun" w:hAnsi="Times New Roman" w:cs="Times New Roman"/>
          <w:lang w:val="en-US"/>
        </w:rPr>
        <w:t>.</w:t>
      </w:r>
    </w:p>
    <w:p w14:paraId="51175F01" w14:textId="4CD65429" w:rsidR="000717CB" w:rsidRPr="006442C4" w:rsidRDefault="00026ECE"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The i</w:t>
      </w:r>
      <w:r w:rsidR="000717CB" w:rsidRPr="006442C4">
        <w:rPr>
          <w:rFonts w:ascii="Times New Roman" w:eastAsia="Times New Roman" w:hAnsi="Times New Roman" w:cs="Times New Roman"/>
          <w:lang w:val="en-US"/>
        </w:rPr>
        <w:t>nput file must be compatible with SPICE</w:t>
      </w:r>
      <w:r w:rsidR="0042109B" w:rsidRPr="006442C4">
        <w:rPr>
          <w:rFonts w:ascii="Times New Roman" w:eastAsia="Times New Roman" w:hAnsi="Times New Roman" w:cs="Times New Roman"/>
          <w:lang w:val="en-US"/>
        </w:rPr>
        <w:t xml:space="preserve"> and ends with the line: </w:t>
      </w:r>
      <w:proofErr w:type="gramStart"/>
      <w:r w:rsidR="00DE4F4B" w:rsidRPr="006442C4">
        <w:rPr>
          <w:rFonts w:ascii="Times New Roman" w:eastAsia="Times New Roman" w:hAnsi="Times New Roman" w:cs="Times New Roman"/>
          <w:lang w:val="en-US"/>
        </w:rPr>
        <w:t>“</w:t>
      </w:r>
      <w:r w:rsidR="0042109B" w:rsidRPr="006442C4">
        <w:rPr>
          <w:rFonts w:ascii="Times New Roman" w:eastAsia="Times New Roman" w:hAnsi="Times New Roman" w:cs="Times New Roman"/>
          <w:lang w:val="en-US"/>
        </w:rPr>
        <w:t>.en</w:t>
      </w:r>
      <w:r w:rsidR="00DE4F4B" w:rsidRPr="006442C4">
        <w:rPr>
          <w:rFonts w:ascii="Times New Roman" w:eastAsia="Times New Roman" w:hAnsi="Times New Roman" w:cs="Times New Roman"/>
          <w:lang w:val="en-US"/>
        </w:rPr>
        <w:t>d</w:t>
      </w:r>
      <w:proofErr w:type="gramEnd"/>
      <w:r w:rsidR="00DE4F4B" w:rsidRPr="006442C4">
        <w:rPr>
          <w:rFonts w:ascii="Times New Roman" w:eastAsia="Times New Roman" w:hAnsi="Times New Roman" w:cs="Times New Roman"/>
          <w:lang w:val="en-US"/>
        </w:rPr>
        <w:t xml:space="preserve"> [2, p. 1]” </w:t>
      </w:r>
    </w:p>
    <w:p w14:paraId="020EB571" w14:textId="7C6B4611" w:rsidR="00DE4F4B" w:rsidRPr="006442C4" w:rsidRDefault="000717CB"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1F254429" wp14:editId="49D896E4">
            <wp:extent cx="3125589" cy="12618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59581" cy="1315967"/>
                    </a:xfrm>
                    <a:prstGeom prst="rect">
                      <a:avLst/>
                    </a:prstGeom>
                  </pic:spPr>
                </pic:pic>
              </a:graphicData>
            </a:graphic>
          </wp:inline>
        </w:drawing>
      </w:r>
    </w:p>
    <w:p w14:paraId="658ACC89" w14:textId="1042EA51" w:rsidR="00BF705E" w:rsidRPr="006442C4" w:rsidRDefault="00932DDC"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(Table 1: netlist format specification 1, [2, p. 1])</w:t>
      </w:r>
    </w:p>
    <w:p w14:paraId="6A82A950" w14:textId="00A2184C" w:rsidR="000717CB" w:rsidRPr="006442C4" w:rsidRDefault="000717CB"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lastRenderedPageBreak/>
        <w:t>With the format of each line being</w:t>
      </w:r>
      <w:r w:rsidR="0071200A" w:rsidRPr="006442C4">
        <w:rPr>
          <w:rFonts w:ascii="Times New Roman" w:eastAsia="Times New Roman" w:hAnsi="Times New Roman" w:cs="Times New Roman"/>
          <w:lang w:val="en-US"/>
        </w:rPr>
        <w:t>:</w:t>
      </w:r>
    </w:p>
    <w:p w14:paraId="239919E1" w14:textId="4A578842" w:rsidR="0071200A" w:rsidRPr="006442C4" w:rsidRDefault="0071200A"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1E8802AF" wp14:editId="6F2EF6CB">
            <wp:extent cx="4858357" cy="3062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9041" cy="309466"/>
                    </a:xfrm>
                    <a:prstGeom prst="rect">
                      <a:avLst/>
                    </a:prstGeom>
                  </pic:spPr>
                </pic:pic>
              </a:graphicData>
            </a:graphic>
          </wp:inline>
        </w:drawing>
      </w:r>
    </w:p>
    <w:p w14:paraId="1B1324FE" w14:textId="4699620A" w:rsidR="00932DDC" w:rsidRPr="006442C4" w:rsidRDefault="00932DDC"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3: netlist format specification 2, </w:t>
      </w:r>
      <w:r w:rsidRPr="006442C4">
        <w:rPr>
          <w:rFonts w:ascii="Times New Roman" w:eastAsia="Times New Roman" w:hAnsi="Times New Roman" w:cs="Times New Roman"/>
          <w:lang w:val="en-US"/>
        </w:rPr>
        <w:t>[2, p. 1]</w:t>
      </w:r>
      <w:r w:rsidRPr="006442C4">
        <w:rPr>
          <w:rFonts w:ascii="Times New Roman" w:eastAsia="Times New Roman" w:hAnsi="Times New Roman" w:cs="Times New Roman"/>
          <w:lang w:val="en-US"/>
        </w:rPr>
        <w:t>)</w:t>
      </w:r>
    </w:p>
    <w:p w14:paraId="58185D53" w14:textId="77777777" w:rsidR="00D47508" w:rsidRPr="006442C4" w:rsidRDefault="00D47508" w:rsidP="00BF705E">
      <w:pPr>
        <w:pStyle w:val="ListParagraph"/>
        <w:spacing w:line="480" w:lineRule="auto"/>
        <w:jc w:val="center"/>
        <w:rPr>
          <w:rFonts w:ascii="Times New Roman" w:eastAsia="Times New Roman" w:hAnsi="Times New Roman" w:cs="Times New Roman"/>
          <w:lang w:val="en-US"/>
        </w:rPr>
      </w:pPr>
    </w:p>
    <w:p w14:paraId="6DBADC92" w14:textId="327675D0" w:rsidR="0071200A" w:rsidRPr="006442C4" w:rsidRDefault="00F9314F" w:rsidP="004C2E7A">
      <w:pPr>
        <w:pStyle w:val="ListParagraph"/>
        <w:numPr>
          <w:ilvl w:val="0"/>
          <w:numId w:val="5"/>
        </w:num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Correct Simulation Settings</w:t>
      </w:r>
    </w:p>
    <w:p w14:paraId="430CB7DE" w14:textId="5C0826F8" w:rsidR="00D47508" w:rsidRPr="006442C4" w:rsidRDefault="00F9314F"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noProof/>
          <w:sz w:val="32"/>
          <w:szCs w:val="32"/>
          <w:lang w:val="en-US"/>
        </w:rPr>
        <w:drawing>
          <wp:inline distT="0" distB="0" distL="0" distR="0" wp14:anchorId="0E7D8941" wp14:editId="5114352F">
            <wp:extent cx="4349163" cy="2577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1472" cy="268002"/>
                    </a:xfrm>
                    <a:prstGeom prst="rect">
                      <a:avLst/>
                    </a:prstGeom>
                  </pic:spPr>
                </pic:pic>
              </a:graphicData>
            </a:graphic>
          </wp:inline>
        </w:drawing>
      </w:r>
    </w:p>
    <w:p w14:paraId="3FCBEB42" w14:textId="5BA0F474" w:rsidR="00932DDC" w:rsidRPr="006442C4" w:rsidRDefault="00932DDC"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4: command line specification, [2, p. 2])</w:t>
      </w:r>
    </w:p>
    <w:p w14:paraId="676ACFE4" w14:textId="59F69EA8" w:rsidR="00DE4F4B" w:rsidRPr="006442C4" w:rsidRDefault="00DE4F4B" w:rsidP="00BF705E">
      <w:pPr>
        <w:spacing w:line="480" w:lineRule="auto"/>
        <w:ind w:left="360"/>
        <w:jc w:val="center"/>
        <w:rPr>
          <w:rFonts w:ascii="Times New Roman" w:eastAsia="Times New Roman" w:hAnsi="Times New Roman" w:cs="Times New Roman"/>
          <w:sz w:val="32"/>
          <w:szCs w:val="32"/>
          <w:u w:val="single"/>
          <w:lang w:val="en-US"/>
        </w:rPr>
      </w:pPr>
    </w:p>
    <w:p w14:paraId="73E090AF" w14:textId="77777777" w:rsidR="00DE4F4B" w:rsidRPr="006442C4" w:rsidRDefault="00DE4F4B" w:rsidP="00BF705E">
      <w:pPr>
        <w:spacing w:line="480" w:lineRule="auto"/>
        <w:ind w:left="360"/>
        <w:jc w:val="center"/>
        <w:rPr>
          <w:rFonts w:ascii="Times New Roman" w:eastAsia="Times New Roman" w:hAnsi="Times New Roman" w:cs="Times New Roman"/>
          <w:lang w:val="en-US"/>
        </w:rPr>
      </w:pPr>
    </w:p>
    <w:p w14:paraId="47E45118" w14:textId="076E7680" w:rsidR="00574AF2" w:rsidRPr="006442C4" w:rsidRDefault="0098427A" w:rsidP="00BF705E">
      <w:pPr>
        <w:pStyle w:val="Heading2"/>
        <w:rPr>
          <w:rFonts w:eastAsia="Times New Roman" w:cs="Times New Roman"/>
          <w:szCs w:val="32"/>
          <w:lang w:val="en-US"/>
        </w:rPr>
      </w:pPr>
      <w:bookmarkStart w:id="37" w:name="_Toc74430064"/>
      <w:bookmarkStart w:id="38" w:name="_Toc74474897"/>
      <w:bookmarkStart w:id="39" w:name="_Toc74474978"/>
      <w:bookmarkStart w:id="40" w:name="_Toc74475034"/>
      <w:bookmarkStart w:id="41" w:name="_Toc74476392"/>
      <w:r w:rsidRPr="006442C4">
        <w:rPr>
          <w:rFonts w:eastAsia="Times New Roman" w:cs="Times New Roman"/>
          <w:szCs w:val="32"/>
          <w:lang w:val="en-US"/>
        </w:rPr>
        <w:t>Nonfunctional Requirements</w:t>
      </w:r>
      <w:bookmarkEnd w:id="37"/>
      <w:bookmarkEnd w:id="38"/>
      <w:bookmarkEnd w:id="39"/>
      <w:bookmarkEnd w:id="40"/>
      <w:bookmarkEnd w:id="41"/>
    </w:p>
    <w:p w14:paraId="78F1A6A6" w14:textId="77777777" w:rsidR="0098427A" w:rsidRPr="006442C4" w:rsidRDefault="0098427A" w:rsidP="004C2E7A">
      <w:pPr>
        <w:pStyle w:val="ListParagraph"/>
        <w:numPr>
          <w:ilvl w:val="0"/>
          <w:numId w:val="2"/>
        </w:numPr>
        <w:spacing w:line="480" w:lineRule="auto"/>
        <w:ind w:left="714" w:hanging="357"/>
        <w:rPr>
          <w:rFonts w:ascii="Times New Roman" w:hAnsi="Times New Roman" w:cs="Times New Roman"/>
        </w:rPr>
      </w:pPr>
      <w:r w:rsidRPr="006442C4">
        <w:rPr>
          <w:rFonts w:ascii="Times New Roman" w:hAnsi="Times New Roman" w:cs="Times New Roman"/>
        </w:rPr>
        <w:t xml:space="preserve">BJT: </w:t>
      </w:r>
      <w:r w:rsidRPr="006442C4">
        <w:rPr>
          <w:rFonts w:ascii="Times New Roman" w:hAnsi="Times New Roman" w:cs="Times New Roman"/>
        </w:rPr>
        <w:t xml:space="preserve">NPN: 2N2222  PNP: 2N2907   </w:t>
      </w:r>
    </w:p>
    <w:p w14:paraId="6C4CE548" w14:textId="34286349" w:rsidR="0098427A" w:rsidRPr="006442C4" w:rsidRDefault="00174508" w:rsidP="004C2E7A">
      <w:pPr>
        <w:pStyle w:val="ListParagraph"/>
        <w:numPr>
          <w:ilvl w:val="0"/>
          <w:numId w:val="2"/>
        </w:numPr>
        <w:spacing w:line="480" w:lineRule="auto"/>
        <w:jc w:val="both"/>
        <w:rPr>
          <w:rFonts w:ascii="Times New Roman" w:eastAsia="Times New Roman" w:hAnsi="Times New Roman" w:cs="Times New Roman"/>
          <w:sz w:val="32"/>
          <w:szCs w:val="32"/>
          <w:u w:val="single"/>
          <w:lang w:val="en-US"/>
        </w:rPr>
      </w:pPr>
      <w:r w:rsidRPr="006442C4">
        <w:rPr>
          <w:rFonts w:ascii="Times New Roman" w:eastAsia="Times New Roman" w:hAnsi="Times New Roman" w:cs="Times New Roman"/>
          <w:lang w:val="en-US"/>
        </w:rPr>
        <w:t>User selection of input source and output node</w:t>
      </w:r>
      <w:r w:rsidR="00432B3A" w:rsidRPr="006442C4">
        <w:rPr>
          <w:rFonts w:ascii="Times New Roman" w:eastAsia="Times New Roman" w:hAnsi="Times New Roman" w:cs="Times New Roman"/>
          <w:lang w:val="en-US"/>
        </w:rPr>
        <w:t>.</w:t>
      </w:r>
    </w:p>
    <w:p w14:paraId="0C75A916" w14:textId="6B251454" w:rsidR="00432B3A" w:rsidRPr="006442C4" w:rsidRDefault="00432B3A" w:rsidP="004C2E7A">
      <w:pPr>
        <w:pStyle w:val="ListParagraph"/>
        <w:numPr>
          <w:ilvl w:val="0"/>
          <w:numId w:val="2"/>
        </w:numPr>
        <w:spacing w:line="480" w:lineRule="auto"/>
        <w:jc w:val="both"/>
        <w:rPr>
          <w:rFonts w:ascii="Times New Roman" w:eastAsia="Times New Roman" w:hAnsi="Times New Roman" w:cs="Times New Roman"/>
          <w:sz w:val="32"/>
          <w:szCs w:val="32"/>
          <w:u w:val="single"/>
          <w:lang w:val="en-US"/>
        </w:rPr>
      </w:pPr>
      <w:r w:rsidRPr="006442C4">
        <w:rPr>
          <w:rFonts w:ascii="Times New Roman" w:eastAsia="Times New Roman" w:hAnsi="Times New Roman" w:cs="Times New Roman"/>
          <w:lang w:val="en-US"/>
        </w:rPr>
        <w:t>User input of input file name and output file name.</w:t>
      </w:r>
    </w:p>
    <w:p w14:paraId="1148C7C6" w14:textId="598632F0" w:rsidR="00AA0C65" w:rsidRPr="006442C4" w:rsidRDefault="00AA0C65" w:rsidP="00BF705E">
      <w:pPr>
        <w:spacing w:line="480" w:lineRule="auto"/>
        <w:jc w:val="both"/>
        <w:rPr>
          <w:rFonts w:ascii="Times New Roman" w:eastAsia="Times New Roman" w:hAnsi="Times New Roman" w:cs="Times New Roman"/>
          <w:lang w:val="en-US"/>
        </w:rPr>
      </w:pPr>
    </w:p>
    <w:p w14:paraId="0C5D14CE" w14:textId="69F3E0B9" w:rsidR="00183136" w:rsidRPr="006442C4" w:rsidRDefault="00183136" w:rsidP="00BF705E">
      <w:pPr>
        <w:spacing w:line="480" w:lineRule="auto"/>
        <w:jc w:val="both"/>
        <w:rPr>
          <w:rFonts w:ascii="Times New Roman" w:eastAsia="Times New Roman" w:hAnsi="Times New Roman" w:cs="Times New Roman"/>
          <w:lang w:val="en-US"/>
        </w:rPr>
      </w:pPr>
    </w:p>
    <w:p w14:paraId="27428A89" w14:textId="77777777" w:rsidR="00DF366F" w:rsidRPr="006442C4" w:rsidRDefault="00DF366F" w:rsidP="00BF705E">
      <w:pPr>
        <w:spacing w:line="480" w:lineRule="auto"/>
        <w:jc w:val="both"/>
        <w:rPr>
          <w:rFonts w:ascii="Times New Roman" w:eastAsia="Times New Roman" w:hAnsi="Times New Roman" w:cs="Times New Roman"/>
          <w:b/>
          <w:bCs/>
          <w:sz w:val="48"/>
          <w:szCs w:val="48"/>
          <w:lang w:val="en-US"/>
        </w:rPr>
      </w:pPr>
    </w:p>
    <w:p w14:paraId="53047244" w14:textId="77777777" w:rsidR="00DF366F" w:rsidRPr="006442C4" w:rsidRDefault="00DF366F" w:rsidP="00BF705E">
      <w:pPr>
        <w:spacing w:line="480" w:lineRule="auto"/>
        <w:jc w:val="both"/>
        <w:rPr>
          <w:rFonts w:ascii="Times New Roman" w:eastAsia="Times New Roman" w:hAnsi="Times New Roman" w:cs="Times New Roman"/>
          <w:b/>
          <w:bCs/>
          <w:sz w:val="48"/>
          <w:szCs w:val="48"/>
          <w:lang w:val="en-US"/>
        </w:rPr>
      </w:pPr>
    </w:p>
    <w:p w14:paraId="64F10FA7" w14:textId="77777777" w:rsidR="00DF366F" w:rsidRPr="006442C4" w:rsidRDefault="00DF366F" w:rsidP="00BF705E">
      <w:pPr>
        <w:spacing w:line="480" w:lineRule="auto"/>
        <w:jc w:val="both"/>
        <w:rPr>
          <w:rFonts w:ascii="Times New Roman" w:eastAsia="Times New Roman" w:hAnsi="Times New Roman" w:cs="Times New Roman"/>
          <w:b/>
          <w:bCs/>
          <w:sz w:val="48"/>
          <w:szCs w:val="48"/>
          <w:lang w:val="en-US"/>
        </w:rPr>
      </w:pPr>
    </w:p>
    <w:p w14:paraId="0AC826AC" w14:textId="7CDF6771" w:rsidR="00183136" w:rsidRPr="00183136" w:rsidRDefault="00183136" w:rsidP="00BF705E">
      <w:pPr>
        <w:pStyle w:val="Heading1"/>
        <w:spacing w:line="480" w:lineRule="auto"/>
        <w:rPr>
          <w:rFonts w:eastAsia="Times New Roman" w:cs="Times New Roman"/>
          <w:b/>
          <w:bCs/>
          <w:szCs w:val="40"/>
          <w:lang w:val="en-US"/>
        </w:rPr>
      </w:pPr>
      <w:bookmarkStart w:id="42" w:name="_Toc74430065"/>
      <w:bookmarkStart w:id="43" w:name="_Toc74474898"/>
      <w:bookmarkStart w:id="44" w:name="_Toc74474979"/>
      <w:bookmarkStart w:id="45" w:name="_Toc74475035"/>
      <w:bookmarkStart w:id="46" w:name="_Toc74476393"/>
      <w:r w:rsidRPr="006442C4">
        <w:rPr>
          <w:rFonts w:eastAsia="Times New Roman" w:cs="Times New Roman"/>
          <w:b/>
          <w:bCs/>
          <w:szCs w:val="40"/>
          <w:lang w:val="en-US"/>
        </w:rPr>
        <w:lastRenderedPageBreak/>
        <w:t>Design process</w:t>
      </w:r>
      <w:bookmarkEnd w:id="42"/>
      <w:bookmarkEnd w:id="43"/>
      <w:bookmarkEnd w:id="44"/>
      <w:bookmarkEnd w:id="45"/>
      <w:bookmarkEnd w:id="46"/>
    </w:p>
    <w:p w14:paraId="47551B80" w14:textId="77777777" w:rsidR="00481B11" w:rsidRPr="006442C4" w:rsidRDefault="00481B11" w:rsidP="00BF705E">
      <w:pPr>
        <w:pStyle w:val="Heading2"/>
        <w:rPr>
          <w:rFonts w:cs="Times New Roman"/>
          <w:szCs w:val="32"/>
          <w:lang w:val="en-US"/>
        </w:rPr>
      </w:pPr>
      <w:bookmarkStart w:id="47" w:name="_Toc74430066"/>
      <w:bookmarkStart w:id="48" w:name="_Toc74474899"/>
      <w:bookmarkStart w:id="49" w:name="_Toc74474980"/>
      <w:bookmarkStart w:id="50" w:name="_Toc74475036"/>
      <w:bookmarkStart w:id="51" w:name="_Toc74476394"/>
      <w:r w:rsidRPr="006442C4">
        <w:rPr>
          <w:rFonts w:cs="Times New Roman"/>
          <w:szCs w:val="32"/>
          <w:lang w:val="en-US"/>
        </w:rPr>
        <w:t>Overview</w:t>
      </w:r>
      <w:bookmarkEnd w:id="47"/>
      <w:bookmarkEnd w:id="48"/>
      <w:bookmarkEnd w:id="49"/>
      <w:bookmarkEnd w:id="50"/>
      <w:bookmarkEnd w:id="51"/>
    </w:p>
    <w:p w14:paraId="43E6F703" w14:textId="3EDE69F0" w:rsidR="00481B11" w:rsidRPr="006442C4" w:rsidRDefault="0076320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After days of thorough discussions, </w:t>
      </w:r>
      <w:r w:rsidR="00412CFF" w:rsidRPr="006442C4">
        <w:rPr>
          <w:rFonts w:ascii="Times New Roman" w:hAnsi="Times New Roman" w:cs="Times New Roman"/>
          <w:lang w:val="en-US"/>
        </w:rPr>
        <w:t>w</w:t>
      </w:r>
      <w:r w:rsidR="007619DF" w:rsidRPr="006442C4">
        <w:rPr>
          <w:rFonts w:ascii="Times New Roman" w:hAnsi="Times New Roman" w:cs="Times New Roman"/>
          <w:lang w:val="en-US"/>
        </w:rPr>
        <w:t xml:space="preserve">e have </w:t>
      </w:r>
      <w:r w:rsidRPr="006442C4">
        <w:rPr>
          <w:rFonts w:ascii="Times New Roman" w:hAnsi="Times New Roman" w:cs="Times New Roman"/>
          <w:lang w:val="en-US"/>
        </w:rPr>
        <w:t>categorized</w:t>
      </w:r>
      <w:r w:rsidR="007619DF" w:rsidRPr="006442C4">
        <w:rPr>
          <w:rFonts w:ascii="Times New Roman" w:hAnsi="Times New Roman" w:cs="Times New Roman"/>
          <w:lang w:val="en-US"/>
        </w:rPr>
        <w:t xml:space="preserve"> the </w:t>
      </w:r>
      <w:r w:rsidR="00900A3F" w:rsidRPr="006442C4">
        <w:rPr>
          <w:rFonts w:ascii="Times New Roman" w:hAnsi="Times New Roman" w:cs="Times New Roman"/>
          <w:lang w:val="en-US"/>
        </w:rPr>
        <w:t>above-mentioned</w:t>
      </w:r>
      <w:r w:rsidR="007619DF" w:rsidRPr="006442C4">
        <w:rPr>
          <w:rFonts w:ascii="Times New Roman" w:hAnsi="Times New Roman" w:cs="Times New Roman"/>
          <w:lang w:val="en-US"/>
        </w:rPr>
        <w:t xml:space="preserve"> technical problems into </w:t>
      </w:r>
      <w:r w:rsidR="00F304AF" w:rsidRPr="006442C4">
        <w:rPr>
          <w:rFonts w:ascii="Times New Roman" w:hAnsi="Times New Roman" w:cs="Times New Roman"/>
          <w:lang w:val="en-US"/>
        </w:rPr>
        <w:t>five</w:t>
      </w:r>
      <w:r w:rsidR="002A1379" w:rsidRPr="006442C4">
        <w:rPr>
          <w:rFonts w:ascii="Times New Roman" w:hAnsi="Times New Roman" w:cs="Times New Roman"/>
          <w:lang w:val="en-US"/>
        </w:rPr>
        <w:t xml:space="preserve"> parts: </w:t>
      </w:r>
      <w:r w:rsidR="00C82595" w:rsidRPr="006442C4">
        <w:rPr>
          <w:rFonts w:ascii="Times New Roman" w:hAnsi="Times New Roman" w:cs="Times New Roman"/>
          <w:lang w:val="en-US"/>
        </w:rPr>
        <w:t>Input, Output</w:t>
      </w:r>
      <w:r w:rsidR="0050137E" w:rsidRPr="006442C4">
        <w:rPr>
          <w:rFonts w:ascii="Times New Roman" w:hAnsi="Times New Roman" w:cs="Times New Roman"/>
          <w:lang w:val="en-US"/>
        </w:rPr>
        <w:t xml:space="preserve">, </w:t>
      </w:r>
      <w:r w:rsidR="00F304AF" w:rsidRPr="006442C4">
        <w:rPr>
          <w:rFonts w:ascii="Times New Roman" w:hAnsi="Times New Roman" w:cs="Times New Roman"/>
          <w:lang w:val="en-US"/>
        </w:rPr>
        <w:t>Matrix, DC analysis</w:t>
      </w:r>
      <w:r w:rsidR="00741C89" w:rsidRPr="006442C4">
        <w:rPr>
          <w:rFonts w:ascii="Times New Roman" w:hAnsi="Times New Roman" w:cs="Times New Roman"/>
          <w:lang w:val="en-US"/>
        </w:rPr>
        <w:t>,</w:t>
      </w:r>
      <w:r w:rsidR="00F304AF" w:rsidRPr="006442C4">
        <w:rPr>
          <w:rFonts w:ascii="Times New Roman" w:hAnsi="Times New Roman" w:cs="Times New Roman"/>
          <w:lang w:val="en-US"/>
        </w:rPr>
        <w:t xml:space="preserve"> and AC analysis</w:t>
      </w:r>
      <w:r w:rsidR="00C82595" w:rsidRPr="006442C4">
        <w:rPr>
          <w:rFonts w:ascii="Times New Roman" w:hAnsi="Times New Roman" w:cs="Times New Roman"/>
          <w:lang w:val="en-US"/>
        </w:rPr>
        <w:t xml:space="preserve">. </w:t>
      </w:r>
    </w:p>
    <w:p w14:paraId="1008EA8A" w14:textId="77777777" w:rsidR="00481B11" w:rsidRPr="006442C4" w:rsidRDefault="00F45A70" w:rsidP="00BF705E">
      <w:pPr>
        <w:pStyle w:val="Heading2"/>
        <w:rPr>
          <w:rFonts w:cs="Times New Roman"/>
          <w:szCs w:val="32"/>
          <w:lang w:val="en-US"/>
        </w:rPr>
      </w:pPr>
      <w:bookmarkStart w:id="52" w:name="_Toc74430067"/>
      <w:bookmarkStart w:id="53" w:name="_Toc74474900"/>
      <w:bookmarkStart w:id="54" w:name="_Toc74474981"/>
      <w:bookmarkStart w:id="55" w:name="_Toc74475037"/>
      <w:bookmarkStart w:id="56" w:name="_Toc74476395"/>
      <w:r w:rsidRPr="006442C4">
        <w:rPr>
          <w:rFonts w:cs="Times New Roman"/>
          <w:szCs w:val="32"/>
          <w:lang w:val="en-US"/>
        </w:rPr>
        <w:t>Input</w:t>
      </w:r>
      <w:bookmarkEnd w:id="52"/>
      <w:bookmarkEnd w:id="53"/>
      <w:bookmarkEnd w:id="54"/>
      <w:bookmarkEnd w:id="55"/>
      <w:bookmarkEnd w:id="56"/>
    </w:p>
    <w:p w14:paraId="0256A145" w14:textId="342D308E" w:rsidR="00193CE0" w:rsidRPr="006442C4" w:rsidRDefault="001F46B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What the program needs to do in this input stage is to be able to read the whole netlist file, extract 'information</w:t>
      </w:r>
      <w:r w:rsidR="00741C89" w:rsidRPr="006442C4">
        <w:rPr>
          <w:rFonts w:ascii="Times New Roman" w:hAnsi="Times New Roman" w:cs="Times New Roman"/>
          <w:lang w:val="en-US"/>
        </w:rPr>
        <w:t>,</w:t>
      </w:r>
      <w:r w:rsidRPr="006442C4">
        <w:rPr>
          <w:rFonts w:ascii="Times New Roman" w:hAnsi="Times New Roman" w:cs="Times New Roman"/>
          <w:lang w:val="en-US"/>
        </w:rPr>
        <w:t xml:space="preserve">' and store them in appropriate locations </w:t>
      </w:r>
      <w:r w:rsidR="00741C89" w:rsidRPr="006442C4">
        <w:rPr>
          <w:rFonts w:ascii="Times New Roman" w:hAnsi="Times New Roman" w:cs="Times New Roman"/>
          <w:lang w:val="en-US"/>
        </w:rPr>
        <w:t>that</w:t>
      </w:r>
      <w:r w:rsidRPr="006442C4">
        <w:rPr>
          <w:rFonts w:ascii="Times New Roman" w:hAnsi="Times New Roman" w:cs="Times New Roman"/>
          <w:lang w:val="en-US"/>
        </w:rPr>
        <w:t xml:space="preserve"> are easy to be accessed. About reading, the first thing is to push</w:t>
      </w:r>
      <w:r w:rsidR="00741C89" w:rsidRPr="006442C4">
        <w:rPr>
          <w:rFonts w:ascii="Times New Roman" w:hAnsi="Times New Roman" w:cs="Times New Roman"/>
          <w:lang w:val="en-US"/>
        </w:rPr>
        <w:t xml:space="preserve"> </w:t>
      </w:r>
      <w:r w:rsidRPr="006442C4">
        <w:rPr>
          <w:rFonts w:ascii="Times New Roman" w:hAnsi="Times New Roman" w:cs="Times New Roman"/>
          <w:lang w:val="en-US"/>
        </w:rPr>
        <w:t xml:space="preserve">back the entire file line by line into a vector of type string because </w:t>
      </w:r>
      <w:r w:rsidR="00741C89" w:rsidRPr="006442C4">
        <w:rPr>
          <w:rFonts w:ascii="Times New Roman" w:hAnsi="Times New Roman" w:cs="Times New Roman"/>
          <w:lang w:val="en-US"/>
        </w:rPr>
        <w:t>every</w:t>
      </w:r>
      <w:r w:rsidRPr="006442C4">
        <w:rPr>
          <w:rFonts w:ascii="Times New Roman" w:hAnsi="Times New Roman" w:cs="Times New Roman"/>
          <w:lang w:val="en-US"/>
        </w:rPr>
        <w:t xml:space="preserve"> single line has meaningful 'information' except for the first line beginning with '*</w:t>
      </w:r>
      <w:r w:rsidR="00741C89" w:rsidRPr="006442C4">
        <w:rPr>
          <w:rFonts w:ascii="Times New Roman" w:hAnsi="Times New Roman" w:cs="Times New Roman"/>
          <w:lang w:val="en-US"/>
        </w:rPr>
        <w:t>,</w:t>
      </w:r>
      <w:r w:rsidRPr="006442C4">
        <w:rPr>
          <w:rFonts w:ascii="Times New Roman" w:hAnsi="Times New Roman" w:cs="Times New Roman"/>
          <w:lang w:val="en-US"/>
        </w:rPr>
        <w:t xml:space="preserve">' which is a comment line. </w:t>
      </w:r>
      <w:r w:rsidR="00741C89" w:rsidRPr="006442C4">
        <w:rPr>
          <w:rFonts w:ascii="Times New Roman" w:hAnsi="Times New Roman" w:cs="Times New Roman"/>
          <w:lang w:val="en-US"/>
        </w:rPr>
        <w:t xml:space="preserve">Then, we </w:t>
      </w:r>
      <w:r w:rsidR="00741C89" w:rsidRPr="006442C4">
        <w:rPr>
          <w:rFonts w:ascii="Times New Roman" w:hAnsi="Times New Roman" w:cs="Times New Roman"/>
          <w:lang w:val="en-US"/>
        </w:rPr>
        <w:t xml:space="preserve">need to </w:t>
      </w:r>
      <w:r w:rsidR="00741C89" w:rsidRPr="006442C4">
        <w:rPr>
          <w:rFonts w:ascii="Times New Roman" w:hAnsi="Times New Roman" w:cs="Times New Roman"/>
          <w:lang w:val="en-US"/>
        </w:rPr>
        <w:t>figure</w:t>
      </w:r>
      <w:r w:rsidR="00741C89" w:rsidRPr="006442C4">
        <w:rPr>
          <w:rFonts w:ascii="Times New Roman" w:hAnsi="Times New Roman" w:cs="Times New Roman"/>
          <w:lang w:val="en-US"/>
        </w:rPr>
        <w:t xml:space="preserve"> </w:t>
      </w:r>
      <w:r w:rsidR="00741C89" w:rsidRPr="006442C4">
        <w:rPr>
          <w:rFonts w:ascii="Times New Roman" w:hAnsi="Times New Roman" w:cs="Times New Roman"/>
          <w:lang w:val="en-US"/>
        </w:rPr>
        <w:t>out an appropriate and convenient way to store the values and assign them to the components in the extraction stage</w:t>
      </w:r>
      <w:r w:rsidRPr="006442C4">
        <w:rPr>
          <w:rFonts w:ascii="Times New Roman" w:hAnsi="Times New Roman" w:cs="Times New Roman"/>
          <w:lang w:val="en-US"/>
        </w:rPr>
        <w:t>. After many attempts and discussions, we decided to construct the classes of various components first. Then we made them the derived classes of a general class, which means addresses of all different components can be stored within a vector of a single type (pointers of type general).</w:t>
      </w:r>
    </w:p>
    <w:p w14:paraId="4C0FABFA" w14:textId="77777777" w:rsidR="0023005D" w:rsidRPr="006442C4" w:rsidRDefault="0023005D" w:rsidP="00BF705E">
      <w:pPr>
        <w:pStyle w:val="ListParagraph"/>
        <w:spacing w:line="480" w:lineRule="auto"/>
        <w:jc w:val="both"/>
        <w:rPr>
          <w:rFonts w:ascii="Times New Roman" w:hAnsi="Times New Roman" w:cs="Times New Roman"/>
          <w:lang w:val="en-US"/>
        </w:rPr>
      </w:pPr>
    </w:p>
    <w:p w14:paraId="130E0168"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3364DE59"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486AE334"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23C30F46"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2C06E0AB"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71A87264"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127568F6" w14:textId="3B8057FF" w:rsidR="00F058E1" w:rsidRPr="006442C4" w:rsidRDefault="00481B11" w:rsidP="00BF705E">
      <w:pPr>
        <w:pStyle w:val="Heading2"/>
        <w:rPr>
          <w:rFonts w:cs="Times New Roman"/>
          <w:lang w:val="en-US"/>
        </w:rPr>
      </w:pPr>
      <w:bookmarkStart w:id="57" w:name="_Toc74430068"/>
      <w:bookmarkStart w:id="58" w:name="_Toc74474901"/>
      <w:bookmarkStart w:id="59" w:name="_Toc74474982"/>
      <w:bookmarkStart w:id="60" w:name="_Toc74475038"/>
      <w:bookmarkStart w:id="61" w:name="_Toc74476396"/>
      <w:r w:rsidRPr="006442C4">
        <w:rPr>
          <w:rFonts w:cs="Times New Roman"/>
          <w:szCs w:val="32"/>
          <w:lang w:val="en-US"/>
        </w:rPr>
        <w:lastRenderedPageBreak/>
        <w:t>Matrix</w:t>
      </w:r>
      <w:bookmarkEnd w:id="57"/>
      <w:bookmarkEnd w:id="58"/>
      <w:bookmarkEnd w:id="59"/>
      <w:bookmarkEnd w:id="60"/>
      <w:bookmarkEnd w:id="61"/>
      <w:r w:rsidR="00F867D4" w:rsidRPr="006442C4">
        <w:rPr>
          <w:rFonts w:cs="Times New Roman"/>
          <w:lang w:val="en-US"/>
        </w:rPr>
        <w:t xml:space="preserve"> </w:t>
      </w:r>
    </w:p>
    <w:p w14:paraId="3BFBE344" w14:textId="2E7992CA" w:rsidR="00C01B08" w:rsidRPr="006442C4" w:rsidRDefault="00741C89" w:rsidP="00BF705E">
      <w:pPr>
        <w:spacing w:line="480" w:lineRule="auto"/>
        <w:jc w:val="both"/>
        <w:rPr>
          <w:rFonts w:ascii="Times New Roman" w:hAnsi="Times New Roman" w:cs="Times New Roman"/>
          <w:lang w:val="en-US"/>
        </w:rPr>
      </w:pPr>
      <w:bookmarkStart w:id="62" w:name="OLE_LINK71"/>
      <w:bookmarkStart w:id="63" w:name="OLE_LINK72"/>
      <w:r w:rsidRPr="006442C4">
        <w:rPr>
          <w:rFonts w:ascii="Times New Roman" w:hAnsi="Times New Roman" w:cs="Times New Roman"/>
          <w:lang w:val="en-US"/>
        </w:rPr>
        <w:t>T</w:t>
      </w:r>
      <w:r w:rsidR="00CE1834" w:rsidRPr="006442C4">
        <w:rPr>
          <w:rFonts w:ascii="Times New Roman" w:hAnsi="Times New Roman" w:cs="Times New Roman"/>
          <w:lang w:val="en-US"/>
        </w:rPr>
        <w:t xml:space="preserve">he first thing we </w:t>
      </w:r>
      <w:r w:rsidR="00F27BF1" w:rsidRPr="006442C4">
        <w:rPr>
          <w:rFonts w:ascii="Times New Roman" w:hAnsi="Times New Roman" w:cs="Times New Roman"/>
          <w:lang w:val="en-US"/>
        </w:rPr>
        <w:t xml:space="preserve">have decided is to represent the circuit </w:t>
      </w:r>
      <w:r w:rsidR="00375F36" w:rsidRPr="006442C4">
        <w:rPr>
          <w:rFonts w:ascii="Times New Roman" w:hAnsi="Times New Roman" w:cs="Times New Roman"/>
          <w:lang w:val="en-US"/>
        </w:rPr>
        <w:t>using matrices. Even though it is suggested by the guide to use matrix, the reason</w:t>
      </w:r>
      <w:r w:rsidR="00F52CFF" w:rsidRPr="006442C4">
        <w:rPr>
          <w:rFonts w:ascii="Times New Roman" w:hAnsi="Times New Roman" w:cs="Times New Roman"/>
          <w:lang w:val="en-US"/>
        </w:rPr>
        <w:t>s</w:t>
      </w:r>
      <w:r w:rsidR="00375F36" w:rsidRPr="006442C4">
        <w:rPr>
          <w:rFonts w:ascii="Times New Roman" w:hAnsi="Times New Roman" w:cs="Times New Roman"/>
          <w:lang w:val="en-US"/>
        </w:rPr>
        <w:t xml:space="preserve"> we hold for using matrices is because </w:t>
      </w:r>
      <w:r w:rsidR="0071001B" w:rsidRPr="006442C4">
        <w:rPr>
          <w:rFonts w:ascii="Times New Roman" w:hAnsi="Times New Roman" w:cs="Times New Roman"/>
          <w:lang w:val="en-US"/>
        </w:rPr>
        <w:t>of the following</w:t>
      </w:r>
      <w:r w:rsidR="00937352" w:rsidRPr="006442C4">
        <w:rPr>
          <w:rFonts w:ascii="Times New Roman" w:hAnsi="Times New Roman" w:cs="Times New Roman"/>
          <w:lang w:val="en-US"/>
        </w:rPr>
        <w:t>:</w:t>
      </w:r>
      <w:r w:rsidR="0071001B" w:rsidRPr="006442C4">
        <w:rPr>
          <w:rFonts w:ascii="Times New Roman" w:hAnsi="Times New Roman" w:cs="Times New Roman"/>
          <w:lang w:val="en-US"/>
        </w:rPr>
        <w:t xml:space="preserve"> First, </w:t>
      </w:r>
      <w:r w:rsidR="00F01012" w:rsidRPr="006442C4">
        <w:rPr>
          <w:rFonts w:ascii="Times New Roman" w:hAnsi="Times New Roman" w:cs="Times New Roman"/>
          <w:lang w:val="en-US"/>
        </w:rPr>
        <w:t xml:space="preserve">unlike manual calculation that requires circuit diagram to </w:t>
      </w:r>
      <w:r w:rsidR="003E55D3" w:rsidRPr="006442C4">
        <w:rPr>
          <w:rFonts w:ascii="Times New Roman" w:hAnsi="Times New Roman" w:cs="Times New Roman"/>
          <w:lang w:val="en-US"/>
        </w:rPr>
        <w:t>conduct nodal analysis</w:t>
      </w:r>
      <w:r w:rsidR="00CB2BD2" w:rsidRPr="006442C4">
        <w:rPr>
          <w:rFonts w:ascii="Times New Roman" w:hAnsi="Times New Roman" w:cs="Times New Roman"/>
          <w:lang w:val="en-US"/>
        </w:rPr>
        <w:t xml:space="preserve">, </w:t>
      </w:r>
      <w:r w:rsidRPr="006442C4">
        <w:rPr>
          <w:rFonts w:ascii="Times New Roman" w:hAnsi="Times New Roman" w:cs="Times New Roman"/>
          <w:lang w:val="en-US"/>
        </w:rPr>
        <w:t xml:space="preserve">the </w:t>
      </w:r>
      <w:r w:rsidR="00CB2BD2" w:rsidRPr="006442C4">
        <w:rPr>
          <w:rFonts w:ascii="Times New Roman" w:hAnsi="Times New Roman" w:cs="Times New Roman"/>
          <w:lang w:val="en-US"/>
        </w:rPr>
        <w:t xml:space="preserve">program does not need to look at a diagram to start </w:t>
      </w:r>
      <w:r w:rsidR="009F32CE" w:rsidRPr="006442C4">
        <w:rPr>
          <w:rFonts w:ascii="Times New Roman" w:hAnsi="Times New Roman" w:cs="Times New Roman"/>
          <w:lang w:val="en-US"/>
        </w:rPr>
        <w:t xml:space="preserve">analyzing. </w:t>
      </w:r>
      <w:r w:rsidR="003A787B" w:rsidRPr="006442C4">
        <w:rPr>
          <w:rFonts w:ascii="Times New Roman" w:hAnsi="Times New Roman" w:cs="Times New Roman"/>
          <w:lang w:val="en-US"/>
        </w:rPr>
        <w:t xml:space="preserve">Instead, all that </w:t>
      </w:r>
      <w:r w:rsidRPr="006442C4">
        <w:rPr>
          <w:rFonts w:ascii="Times New Roman" w:hAnsi="Times New Roman" w:cs="Times New Roman"/>
          <w:lang w:val="en-US"/>
        </w:rPr>
        <w:t xml:space="preserve">the </w:t>
      </w:r>
      <w:r w:rsidR="003A787B" w:rsidRPr="006442C4">
        <w:rPr>
          <w:rFonts w:ascii="Times New Roman" w:hAnsi="Times New Roman" w:cs="Times New Roman"/>
          <w:lang w:val="en-US"/>
        </w:rPr>
        <w:t xml:space="preserve">program needs </w:t>
      </w:r>
      <w:proofErr w:type="gramStart"/>
      <w:r w:rsidRPr="006442C4">
        <w:rPr>
          <w:rFonts w:ascii="Times New Roman" w:hAnsi="Times New Roman" w:cs="Times New Roman"/>
          <w:lang w:val="en-US"/>
        </w:rPr>
        <w:t>is</w:t>
      </w:r>
      <w:proofErr w:type="gramEnd"/>
      <w:r w:rsidR="003A787B" w:rsidRPr="006442C4">
        <w:rPr>
          <w:rFonts w:ascii="Times New Roman" w:hAnsi="Times New Roman" w:cs="Times New Roman"/>
          <w:lang w:val="en-US"/>
        </w:rPr>
        <w:t xml:space="preserve"> “information”</w:t>
      </w:r>
      <w:r w:rsidR="003D2162" w:rsidRPr="006442C4">
        <w:rPr>
          <w:rFonts w:ascii="Times New Roman" w:hAnsi="Times New Roman" w:cs="Times New Roman"/>
          <w:lang w:val="en-US"/>
        </w:rPr>
        <w:t xml:space="preserve"> of the circuit, meaning </w:t>
      </w:r>
      <w:r w:rsidR="00F603C1" w:rsidRPr="006442C4">
        <w:rPr>
          <w:rFonts w:ascii="Times New Roman" w:hAnsi="Times New Roman" w:cs="Times New Roman"/>
          <w:lang w:val="en-US"/>
        </w:rPr>
        <w:t>resistance</w:t>
      </w:r>
      <w:r w:rsidR="00614072" w:rsidRPr="006442C4">
        <w:rPr>
          <w:rFonts w:ascii="Times New Roman" w:hAnsi="Times New Roman" w:cs="Times New Roman"/>
          <w:lang w:val="en-US"/>
        </w:rPr>
        <w:t>s</w:t>
      </w:r>
      <w:r w:rsidR="00F603C1" w:rsidRPr="006442C4">
        <w:rPr>
          <w:rFonts w:ascii="Times New Roman" w:hAnsi="Times New Roman" w:cs="Times New Roman"/>
          <w:lang w:val="en-US"/>
        </w:rPr>
        <w:t xml:space="preserve">, </w:t>
      </w:r>
      <w:r w:rsidR="00614072" w:rsidRPr="006442C4">
        <w:rPr>
          <w:rFonts w:ascii="Times New Roman" w:hAnsi="Times New Roman" w:cs="Times New Roman"/>
          <w:lang w:val="en-US"/>
        </w:rPr>
        <w:t>currents</w:t>
      </w:r>
      <w:r w:rsidR="00540290" w:rsidRPr="006442C4">
        <w:rPr>
          <w:rFonts w:ascii="Times New Roman" w:hAnsi="Times New Roman" w:cs="Times New Roman"/>
          <w:lang w:val="en-US"/>
        </w:rPr>
        <w:t xml:space="preserve">, </w:t>
      </w:r>
      <w:r w:rsidR="00F603C1" w:rsidRPr="006442C4">
        <w:rPr>
          <w:rFonts w:ascii="Times New Roman" w:hAnsi="Times New Roman" w:cs="Times New Roman"/>
          <w:lang w:val="en-US"/>
        </w:rPr>
        <w:t>voltage</w:t>
      </w:r>
      <w:r w:rsidR="00614072" w:rsidRPr="006442C4">
        <w:rPr>
          <w:rFonts w:ascii="Times New Roman" w:hAnsi="Times New Roman" w:cs="Times New Roman"/>
          <w:lang w:val="en-US"/>
        </w:rPr>
        <w:t>s</w:t>
      </w:r>
      <w:r w:rsidRPr="006442C4">
        <w:rPr>
          <w:rFonts w:ascii="Times New Roman" w:hAnsi="Times New Roman" w:cs="Times New Roman"/>
          <w:lang w:val="en-US"/>
        </w:rPr>
        <w:t xml:space="preserve">, </w:t>
      </w:r>
      <w:r w:rsidR="00540290" w:rsidRPr="006442C4">
        <w:rPr>
          <w:rFonts w:ascii="Times New Roman" w:hAnsi="Times New Roman" w:cs="Times New Roman"/>
          <w:lang w:val="en-US"/>
        </w:rPr>
        <w:t>etc</w:t>
      </w:r>
      <w:r w:rsidR="00614072" w:rsidRPr="006442C4">
        <w:rPr>
          <w:rFonts w:ascii="Times New Roman" w:hAnsi="Times New Roman" w:cs="Times New Roman"/>
          <w:lang w:val="en-US"/>
        </w:rPr>
        <w:t>.</w:t>
      </w:r>
      <w:r w:rsidR="00291622" w:rsidRPr="006442C4">
        <w:rPr>
          <w:rFonts w:ascii="Times New Roman" w:hAnsi="Times New Roman" w:cs="Times New Roman"/>
          <w:lang w:val="en-US"/>
        </w:rPr>
        <w:t xml:space="preserve"> </w:t>
      </w:r>
      <w:r w:rsidR="00204A18" w:rsidRPr="006442C4">
        <w:rPr>
          <w:rFonts w:ascii="Times New Roman" w:hAnsi="Times New Roman" w:cs="Times New Roman"/>
          <w:lang w:val="en-US"/>
        </w:rPr>
        <w:t>Second, the method we plan to store th</w:t>
      </w:r>
      <w:r w:rsidRPr="006442C4">
        <w:rPr>
          <w:rFonts w:ascii="Times New Roman" w:hAnsi="Times New Roman" w:cs="Times New Roman"/>
          <w:lang w:val="en-US"/>
        </w:rPr>
        <w:t>is</w:t>
      </w:r>
      <w:r w:rsidR="00204A18" w:rsidRPr="006442C4">
        <w:rPr>
          <w:rFonts w:ascii="Times New Roman" w:hAnsi="Times New Roman" w:cs="Times New Roman"/>
          <w:lang w:val="en-US"/>
        </w:rPr>
        <w:t xml:space="preserve"> “information” </w:t>
      </w:r>
      <w:r w:rsidR="00607D9B" w:rsidRPr="006442C4">
        <w:rPr>
          <w:rFonts w:ascii="Times New Roman" w:hAnsi="Times New Roman" w:cs="Times New Roman"/>
          <w:lang w:val="en-US"/>
        </w:rPr>
        <w:t>is matrix algebra</w:t>
      </w:r>
      <m:oMath>
        <m:r>
          <m:rPr>
            <m:sty m:val="p"/>
          </m:rPr>
          <w:rPr>
            <w:rFonts w:ascii="Cambria Math" w:hAnsi="Cambria Math" w:cs="Times New Roman"/>
            <w:lang w:val="en-US"/>
          </w:rPr>
          <m:t xml:space="preserve"> </m:t>
        </m:r>
        <m:r>
          <w:rPr>
            <w:rFonts w:ascii="Cambria Math" w:hAnsi="Cambria Math" w:cs="Times New Roman"/>
            <w:lang w:val="en-US"/>
          </w:rPr>
          <m:t>A</m:t>
        </m:r>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hAnsi="Cambria Math" w:cs="Times New Roman"/>
            <w:lang w:val="en-US"/>
          </w:rPr>
          <m:t>=</m:t>
        </m:r>
        <m:bar>
          <m:barPr>
            <m:ctrlPr>
              <w:rPr>
                <w:rFonts w:ascii="Cambria Math" w:hAnsi="Cambria Math" w:cs="Times New Roman"/>
                <w:i/>
                <w:iCs/>
                <w:lang w:val="en-US"/>
              </w:rPr>
            </m:ctrlPr>
          </m:barPr>
          <m:e>
            <m:r>
              <w:rPr>
                <w:rFonts w:ascii="Cambria Math" w:hAnsi="Cambria Math" w:cs="Times New Roman"/>
                <w:lang w:val="en-US"/>
              </w:rPr>
              <m:t>b</m:t>
            </m:r>
          </m:e>
        </m:bar>
      </m:oMath>
      <w:r w:rsidR="005153D9" w:rsidRPr="006442C4">
        <w:rPr>
          <w:rFonts w:ascii="Times New Roman" w:hAnsi="Times New Roman" w:cs="Times New Roman"/>
          <w:lang w:val="en-US"/>
        </w:rPr>
        <w:t xml:space="preserve"> </w:t>
      </w:r>
      <w:r w:rsidR="00DE4F4B" w:rsidRPr="006442C4">
        <w:rPr>
          <w:rFonts w:ascii="Times New Roman" w:hAnsi="Times New Roman" w:cs="Times New Roman"/>
          <w:lang w:val="en-US"/>
        </w:rPr>
        <w:t>[</w:t>
      </w:r>
      <w:r w:rsidR="00D47508" w:rsidRPr="006442C4">
        <w:rPr>
          <w:rFonts w:ascii="Times New Roman" w:hAnsi="Times New Roman" w:cs="Times New Roman"/>
          <w:lang w:val="en-US"/>
        </w:rPr>
        <w:t>3, p. 6</w:t>
      </w:r>
      <w:r w:rsidR="00DE4F4B" w:rsidRPr="006442C4">
        <w:rPr>
          <w:rFonts w:ascii="Times New Roman" w:hAnsi="Times New Roman" w:cs="Times New Roman"/>
          <w:lang w:val="en-US"/>
        </w:rPr>
        <w:t>]</w:t>
      </w:r>
      <w:r w:rsidR="00D47508" w:rsidRPr="006442C4">
        <w:rPr>
          <w:rFonts w:ascii="Times New Roman" w:hAnsi="Times New Roman" w:cs="Times New Roman"/>
          <w:lang w:val="en-US"/>
        </w:rPr>
        <w:t xml:space="preserve"> </w:t>
      </w:r>
      <w:r w:rsidR="005153D9" w:rsidRPr="006442C4">
        <w:rPr>
          <w:rFonts w:ascii="Times New Roman" w:hAnsi="Times New Roman" w:cs="Times New Roman"/>
          <w:lang w:val="en-US"/>
        </w:rPr>
        <w:t xml:space="preserve">which </w:t>
      </w:r>
      <w:r w:rsidR="00981051" w:rsidRPr="006442C4">
        <w:rPr>
          <w:rFonts w:ascii="Times New Roman" w:hAnsi="Times New Roman" w:cs="Times New Roman"/>
          <w:lang w:val="en-US"/>
        </w:rPr>
        <w:t>produces the voltages at all nodes in one step.</w:t>
      </w:r>
    </w:p>
    <w:p w14:paraId="6113F408" w14:textId="434137D9" w:rsidR="000B71D5" w:rsidRPr="006442C4" w:rsidRDefault="00C01B08" w:rsidP="00BF705E">
      <w:pPr>
        <w:pStyle w:val="ListParagraph"/>
        <w:spacing w:line="480" w:lineRule="auto"/>
        <w:jc w:val="center"/>
        <w:rPr>
          <w:rFonts w:ascii="Times New Roman" w:hAnsi="Times New Roman" w:cs="Times New Roman"/>
          <w:lang w:val="en-US"/>
        </w:rPr>
      </w:pPr>
      <w:r w:rsidRPr="006442C4">
        <w:rPr>
          <w:rFonts w:ascii="Times New Roman" w:eastAsia="Times New Roman" w:hAnsi="Times New Roman" w:cs="Times New Roman"/>
          <w:noProof/>
        </w:rPr>
        <w:drawing>
          <wp:inline distT="0" distB="0" distL="0" distR="0" wp14:anchorId="57C03637" wp14:editId="03ECBFA4">
            <wp:extent cx="2694871" cy="786653"/>
            <wp:effectExtent l="0" t="0" r="0" b="1270"/>
            <wp:docPr id="5" name="Picture 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atte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0759" cy="797129"/>
                    </a:xfrm>
                    <a:prstGeom prst="rect">
                      <a:avLst/>
                    </a:prstGeom>
                  </pic:spPr>
                </pic:pic>
              </a:graphicData>
            </a:graphic>
          </wp:inline>
        </w:drawing>
      </w:r>
    </w:p>
    <w:p w14:paraId="3808625D" w14:textId="391B3780" w:rsidR="00EC53AB" w:rsidRPr="006442C4" w:rsidRDefault="00EC53AB"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 xml:space="preserve">(Figure 5: matrix representation 1, </w:t>
      </w:r>
      <w:r w:rsidRPr="006442C4">
        <w:rPr>
          <w:rFonts w:ascii="Times New Roman" w:hAnsi="Times New Roman" w:cs="Times New Roman"/>
          <w:lang w:val="en-US"/>
        </w:rPr>
        <w:t>[3, p. 6]</w:t>
      </w:r>
      <w:r w:rsidRPr="006442C4">
        <w:rPr>
          <w:rFonts w:ascii="Times New Roman" w:hAnsi="Times New Roman" w:cs="Times New Roman"/>
          <w:lang w:val="en-US"/>
        </w:rPr>
        <w:t>)</w:t>
      </w:r>
    </w:p>
    <w:p w14:paraId="5E5EDB19" w14:textId="721A6DDB" w:rsidR="000B71D5" w:rsidRPr="006442C4" w:rsidRDefault="000B71D5"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Therefore, finding and multiplying the inverse of the conductance matrix gives:</w:t>
      </w:r>
    </w:p>
    <w:p w14:paraId="7808304F" w14:textId="41F966D0" w:rsidR="000B71D5" w:rsidRPr="006442C4" w:rsidRDefault="000B71D5" w:rsidP="00BF705E">
      <w:pPr>
        <w:pStyle w:val="ListParagraph"/>
        <w:spacing w:line="480" w:lineRule="auto"/>
        <w:rPr>
          <w:rFonts w:ascii="Times New Roman" w:eastAsia="Times New Roman" w:hAnsi="Times New Roman" w:cs="Times New Roman"/>
          <w:i/>
          <w:iCs/>
          <w:lang w:val="en-US"/>
        </w:rPr>
      </w:pPr>
      <m:oMathPara>
        <m:oMath>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-1</m:t>
              </m:r>
            </m:sup>
          </m:sSup>
          <m:r>
            <w:rPr>
              <w:rFonts w:ascii="Cambria Math" w:hAnsi="Cambria Math" w:cs="Times New Roman"/>
              <w:lang w:val="en-US"/>
            </w:rPr>
            <m:t>A</m:t>
          </m:r>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hAnsi="Cambria Math" w:cs="Times New Roman"/>
              <w:lang w:val="en-US"/>
            </w:rPr>
            <m:t>=</m:t>
          </m:r>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-1</m:t>
              </m:r>
            </m:sup>
          </m:sSup>
          <m:bar>
            <m:barPr>
              <m:ctrlPr>
                <w:rPr>
                  <w:rFonts w:ascii="Cambria Math" w:hAnsi="Cambria Math" w:cs="Times New Roman"/>
                  <w:i/>
                  <w:iCs/>
                  <w:lang w:val="en-US"/>
                </w:rPr>
              </m:ctrlPr>
            </m:barPr>
            <m:e>
              <m:r>
                <w:rPr>
                  <w:rFonts w:ascii="Cambria Math" w:hAnsi="Cambria Math" w:cs="Times New Roman"/>
                  <w:lang w:val="en-US"/>
                </w:rPr>
                <m:t>b</m:t>
              </m:r>
            </m:e>
          </m:bar>
        </m:oMath>
      </m:oMathPara>
    </w:p>
    <w:p w14:paraId="674B3A07" w14:textId="69894E0C" w:rsidR="000B71D5" w:rsidRPr="006442C4" w:rsidRDefault="000B71D5" w:rsidP="00BF705E">
      <w:pPr>
        <w:pStyle w:val="ListParagraph"/>
        <w:spacing w:line="480" w:lineRule="auto"/>
        <w:rPr>
          <w:rFonts w:ascii="Times New Roman" w:eastAsia="Times New Roman" w:hAnsi="Times New Roman" w:cs="Times New Roman"/>
          <w:i/>
          <w:iCs/>
          <w:lang w:val="en-US"/>
        </w:rPr>
      </w:pPr>
      <m:oMathPara>
        <m:oMath>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eastAsia="Times New Roman" w:hAnsi="Cambria Math" w:cs="Times New Roman"/>
            </w:rPr>
            <m:t>=</m:t>
          </m:r>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-1</m:t>
              </m:r>
            </m:sup>
          </m:sSup>
          <m:bar>
            <m:barPr>
              <m:ctrlPr>
                <w:rPr>
                  <w:rFonts w:ascii="Cambria Math" w:hAnsi="Cambria Math" w:cs="Times New Roman"/>
                  <w:i/>
                  <w:iCs/>
                  <w:lang w:val="en-US"/>
                </w:rPr>
              </m:ctrlPr>
            </m:barPr>
            <m:e>
              <m:r>
                <w:rPr>
                  <w:rFonts w:ascii="Cambria Math" w:hAnsi="Cambria Math" w:cs="Times New Roman"/>
                  <w:lang w:val="en-US"/>
                </w:rPr>
                <m:t>b</m:t>
              </m:r>
            </m:e>
          </m:bar>
        </m:oMath>
      </m:oMathPara>
    </w:p>
    <w:p w14:paraId="4E90A020" w14:textId="15E9F19C" w:rsidR="000B71D5" w:rsidRPr="006442C4" w:rsidRDefault="000B71D5"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lang w:val="en-US"/>
        </w:rPr>
        <w:t xml:space="preserve">However, writing a program to find the inverse of the conductance matrix may not be as easy as it seems. Thus, we will introduce the use of </w:t>
      </w:r>
      <w:r w:rsidR="00741C89" w:rsidRPr="006442C4">
        <w:rPr>
          <w:rFonts w:ascii="Times New Roman" w:eastAsia="Times New Roman" w:hAnsi="Times New Roman" w:cs="Times New Roman"/>
          <w:lang w:val="en-US"/>
        </w:rPr>
        <w:t xml:space="preserve">the </w:t>
      </w:r>
      <w:r w:rsidRPr="006442C4">
        <w:rPr>
          <w:rFonts w:ascii="Times New Roman" w:eastAsia="Times New Roman" w:hAnsi="Times New Roman" w:cs="Times New Roman"/>
          <w:lang w:val="en-US"/>
        </w:rPr>
        <w:t xml:space="preserve">Eigen library later. </w:t>
      </w:r>
    </w:p>
    <w:p w14:paraId="4AE6BB39" w14:textId="77777777" w:rsidR="00DB5703" w:rsidRPr="006442C4" w:rsidRDefault="00DB5703" w:rsidP="00BF705E">
      <w:pPr>
        <w:spacing w:line="480" w:lineRule="auto"/>
        <w:rPr>
          <w:rFonts w:ascii="Times New Roman" w:eastAsia="Times New Roman" w:hAnsi="Times New Roman" w:cs="Times New Roman"/>
        </w:rPr>
      </w:pPr>
    </w:p>
    <w:p w14:paraId="2B34C103" w14:textId="6816EBCD" w:rsidR="000C2E5C" w:rsidRPr="006442C4" w:rsidRDefault="00FB48F9" w:rsidP="00BF705E">
      <w:pPr>
        <w:spacing w:line="480" w:lineRule="auto"/>
        <w:jc w:val="both"/>
        <w:rPr>
          <w:rFonts w:ascii="Times New Roman" w:eastAsia="Times New Roman" w:hAnsi="Times New Roman" w:cs="Times New Roman"/>
          <w:lang w:val="en-US"/>
        </w:rPr>
      </w:pPr>
      <w:r w:rsidRPr="006442C4">
        <w:rPr>
          <w:rFonts w:ascii="Times New Roman" w:hAnsi="Times New Roman" w:cs="Times New Roman"/>
          <w:lang w:val="en-US"/>
        </w:rPr>
        <w:t xml:space="preserve">The above algorithm is </w:t>
      </w:r>
      <w:r w:rsidR="00276671" w:rsidRPr="006442C4">
        <w:rPr>
          <w:rFonts w:ascii="Times New Roman" w:hAnsi="Times New Roman" w:cs="Times New Roman"/>
          <w:lang w:val="en-US"/>
        </w:rPr>
        <w:t xml:space="preserve">a generalized situation. In </w:t>
      </w:r>
      <w:r w:rsidR="00215FC4" w:rsidRPr="006442C4">
        <w:rPr>
          <w:rFonts w:ascii="Times New Roman" w:hAnsi="Times New Roman" w:cs="Times New Roman"/>
          <w:lang w:val="en-US"/>
        </w:rPr>
        <w:t xml:space="preserve">a </w:t>
      </w:r>
      <w:r w:rsidR="00276671" w:rsidRPr="006442C4">
        <w:rPr>
          <w:rFonts w:ascii="Times New Roman" w:hAnsi="Times New Roman" w:cs="Times New Roman"/>
          <w:lang w:val="en-US"/>
        </w:rPr>
        <w:t xml:space="preserve">real circuit, </w:t>
      </w:r>
      <w:r w:rsidR="000F0B85" w:rsidRPr="006442C4">
        <w:rPr>
          <w:rFonts w:ascii="Times New Roman" w:hAnsi="Times New Roman" w:cs="Times New Roman"/>
          <w:lang w:val="en-US"/>
        </w:rPr>
        <w:t>voltage source</w:t>
      </w:r>
      <w:r w:rsidR="00896B0A" w:rsidRPr="006442C4">
        <w:rPr>
          <w:rFonts w:ascii="Times New Roman" w:hAnsi="Times New Roman" w:cs="Times New Roman"/>
          <w:lang w:val="en-US"/>
        </w:rPr>
        <w:t xml:space="preserve">s need to be considered specially because of </w:t>
      </w:r>
      <w:r w:rsidR="00215FC4" w:rsidRPr="006442C4">
        <w:rPr>
          <w:rFonts w:ascii="Times New Roman" w:hAnsi="Times New Roman" w:cs="Times New Roman"/>
          <w:lang w:val="en-US"/>
        </w:rPr>
        <w:t>their</w:t>
      </w:r>
      <w:r w:rsidR="00896B0A" w:rsidRPr="006442C4">
        <w:rPr>
          <w:rFonts w:ascii="Times New Roman" w:hAnsi="Times New Roman" w:cs="Times New Roman"/>
          <w:lang w:val="en-US"/>
        </w:rPr>
        <w:t xml:space="preserve"> position in the circuit. </w:t>
      </w:r>
      <w:r w:rsidR="002676EA" w:rsidRPr="006442C4">
        <w:rPr>
          <w:rFonts w:ascii="Times New Roman" w:hAnsi="Times New Roman" w:cs="Times New Roman"/>
          <w:lang w:val="en-US"/>
        </w:rPr>
        <w:t>Take a simple RC circuit for example</w:t>
      </w:r>
      <w:r w:rsidR="00F36EA0" w:rsidRPr="006442C4">
        <w:rPr>
          <w:rFonts w:ascii="Times New Roman" w:hAnsi="Times New Roman" w:cs="Times New Roman"/>
          <w:lang w:val="en-US"/>
        </w:rPr>
        <w:t>,</w:t>
      </w:r>
    </w:p>
    <w:p w14:paraId="06208DEC" w14:textId="0E8CAB8B" w:rsidR="00A63A38" w:rsidRPr="006442C4" w:rsidRDefault="007A023F" w:rsidP="00BF705E">
      <w:pPr>
        <w:pStyle w:val="ListParagraph"/>
        <w:spacing w:line="480" w:lineRule="auto"/>
        <w:jc w:val="center"/>
        <w:rPr>
          <w:rFonts w:ascii="Times New Roman" w:eastAsia="Times New Roman" w:hAnsi="Times New Roman" w:cs="Times New Roman"/>
        </w:rPr>
      </w:pPr>
      <w:r w:rsidRPr="006442C4">
        <w:rPr>
          <w:rFonts w:ascii="Times New Roman" w:eastAsia="Times New Roman" w:hAnsi="Times New Roman" w:cs="Times New Roman"/>
        </w:rPr>
        <w:drawing>
          <wp:inline distT="0" distB="0" distL="0" distR="0" wp14:anchorId="459DB0CA" wp14:editId="5850A72F">
            <wp:extent cx="2150642" cy="102197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2180482" cy="1036156"/>
                    </a:xfrm>
                    <a:prstGeom prst="rect">
                      <a:avLst/>
                    </a:prstGeom>
                  </pic:spPr>
                </pic:pic>
              </a:graphicData>
            </a:graphic>
          </wp:inline>
        </w:drawing>
      </w:r>
    </w:p>
    <w:p w14:paraId="3B8B3ABB" w14:textId="793B31F6" w:rsidR="00ED39DF" w:rsidRPr="006442C4" w:rsidRDefault="006F5F04" w:rsidP="00BF705E">
      <w:pPr>
        <w:pStyle w:val="ListParagraph"/>
        <w:spacing w:line="480" w:lineRule="auto"/>
        <w:jc w:val="center"/>
        <w:rPr>
          <w:rFonts w:ascii="Times New Roman" w:eastAsia="Times New Roman" w:hAnsi="Times New Roman" w:cs="Times New Roman"/>
        </w:rPr>
      </w:pPr>
      <w:r w:rsidRPr="006442C4">
        <w:rPr>
          <w:rFonts w:ascii="Times New Roman" w:eastAsia="Times New Roman" w:hAnsi="Times New Roman" w:cs="Times New Roman"/>
        </w:rPr>
        <w:t>(</w:t>
      </w:r>
      <w:r w:rsidR="00EC53AB" w:rsidRPr="006442C4">
        <w:rPr>
          <w:rFonts w:ascii="Times New Roman" w:eastAsia="Times New Roman" w:hAnsi="Times New Roman" w:cs="Times New Roman"/>
        </w:rPr>
        <w:t xml:space="preserve">Figure : RC circuit 1,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n</m:t>
            </m:r>
          </m:sub>
        </m:sSub>
      </m:oMath>
      <w:r w:rsidRPr="006442C4">
        <w:rPr>
          <w:rFonts w:ascii="Times New Roman" w:eastAsia="Times New Roman" w:hAnsi="Times New Roman" w:cs="Times New Roman"/>
        </w:rPr>
        <w:t xml:space="preserve"> represents the voltage at node </w:t>
      </w:r>
      <m:oMath>
        <m:r>
          <m:rPr>
            <m:sty m:val="p"/>
          </m:rPr>
          <w:rPr>
            <w:rFonts w:ascii="Cambria Math" w:eastAsia="Times New Roman" w:hAnsi="Cambria Math" w:cs="Times New Roman"/>
          </w:rPr>
          <m:t>n</m:t>
        </m:r>
      </m:oMath>
      <w:r w:rsidRPr="006442C4">
        <w:rPr>
          <w:rFonts w:ascii="Times New Roman" w:eastAsia="Times New Roman" w:hAnsi="Times New Roman" w:cs="Times New Roman"/>
        </w:rPr>
        <w:t>)</w:t>
      </w:r>
    </w:p>
    <w:p w14:paraId="7309D0E1" w14:textId="2261F3AF" w:rsidR="006F5F04" w:rsidRPr="006442C4" w:rsidRDefault="006F5F04"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lastRenderedPageBreak/>
        <w:t xml:space="preserve">Nodal analysis </w:t>
      </w:r>
      <w:r w:rsidR="00ED39DF" w:rsidRPr="006442C4">
        <w:rPr>
          <w:rFonts w:ascii="Times New Roman" w:eastAsia="Times New Roman" w:hAnsi="Times New Roman" w:cs="Times New Roman"/>
        </w:rPr>
        <w:t>using KCL gives:</w:t>
      </w:r>
    </w:p>
    <w:p w14:paraId="738ED055" w14:textId="104895C1" w:rsidR="00DB5703" w:rsidRPr="006442C4" w:rsidRDefault="00ED39DF" w:rsidP="00BF705E">
      <w:pPr>
        <w:pStyle w:val="ListParagraph"/>
        <w:spacing w:line="480" w:lineRule="auto"/>
        <w:rPr>
          <w:rFonts w:ascii="Times New Roman" w:eastAsia="Times New Roman" w:hAnsi="Times New Roman" w:cs="Times New Roman"/>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m:oMathPara>
    </w:p>
    <w:p w14:paraId="018E615F" w14:textId="54A146E7" w:rsidR="002D36A9" w:rsidRPr="006442C4" w:rsidRDefault="001E2C70"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r>
            <w:rPr>
              <w:rFonts w:ascii="Cambria Math" w:eastAsia="Times New Roman" w:hAnsi="Cambria Math" w:cs="Times New Roman"/>
            </w:rPr>
            <m:t xml:space="preserve">:   </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1</m:t>
                  </m:r>
                </m:sub>
              </m:sSub>
            </m:den>
          </m:f>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2</m:t>
                  </m:r>
                </m:sub>
              </m:sSub>
            </m:den>
          </m:f>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61D95D3E" w14:textId="0C644114" w:rsidR="00837FEE" w:rsidRPr="006442C4" w:rsidRDefault="00773796"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3</m:t>
              </m:r>
            </m:sub>
          </m:sSub>
          <m:r>
            <w:rPr>
              <w:rFonts w:ascii="Cambria Math" w:eastAsia="Times New Roman" w:hAnsi="Cambria Math" w:cs="Times New Roman"/>
            </w:rPr>
            <m:t xml:space="preserve">:   </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2</m:t>
                  </m:r>
                </m:sub>
              </m:sSub>
            </m:den>
          </m:f>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3</m:t>
                  </m:r>
                </m:sub>
              </m:sSub>
            </m:den>
          </m:f>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3</m:t>
              </m:r>
            </m:sub>
          </m:sSub>
        </m:oMath>
      </m:oMathPara>
    </w:p>
    <w:p w14:paraId="0521D97D" w14:textId="323057CA" w:rsidR="00DB5703" w:rsidRPr="006442C4" w:rsidRDefault="00C27244" w:rsidP="00BF705E">
      <w:pPr>
        <w:pStyle w:val="ListParagraph"/>
        <w:spacing w:line="480" w:lineRule="auto"/>
        <w:rPr>
          <w:rFonts w:ascii="Times New Roman" w:eastAsia="Times New Roman" w:hAnsi="Times New Roman" w:cs="Times New Roman"/>
        </w:rPr>
      </w:pPr>
      <m:oMathPara>
        <m:oMath>
          <m:r>
            <m:rPr>
              <m:sty m:val="p"/>
            </m:rPr>
            <w:rPr>
              <w:rFonts w:ascii="Cambria Math" w:eastAsia="Times New Roman" w:hAnsi="Cambria Math" w:cs="Times New Roman"/>
            </w:rPr>
            <m:t>⋮</m:t>
          </m:r>
        </m:oMath>
      </m:oMathPara>
    </w:p>
    <w:p w14:paraId="2A9483CC" w14:textId="7D2164B8" w:rsidR="002D36A9" w:rsidRPr="006442C4" w:rsidRDefault="0010009F"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Rearranging</w:t>
      </w:r>
      <w:r w:rsidR="00D86EEA" w:rsidRPr="006442C4">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m:rPr>
                <m:sty m:val="p"/>
              </m:rPr>
              <w:rPr>
                <w:rFonts w:ascii="Cambria Math" w:eastAsia="Times New Roman" w:hAnsi="Cambria Math" w:cs="Times New Roman"/>
              </w:rPr>
              <m:t>G</m:t>
            </m:r>
          </m:e>
          <m:sub>
            <m:r>
              <m:rPr>
                <m:sty m:val="p"/>
              </m:rPr>
              <w:rPr>
                <w:rFonts w:ascii="Cambria Math" w:eastAsia="Times New Roman" w:hAnsi="Cambria Math" w:cs="Times New Roman"/>
              </w:rPr>
              <m:t>mn</m:t>
            </m:r>
          </m:sub>
        </m:sSub>
      </m:oMath>
      <w:r w:rsidR="00D86EEA" w:rsidRPr="006442C4">
        <w:rPr>
          <w:rFonts w:ascii="Times New Roman" w:eastAsia="Times New Roman" w:hAnsi="Times New Roman" w:cs="Times New Roman"/>
        </w:rPr>
        <w:t xml:space="preserve"> is the </w:t>
      </w:r>
      <w:r w:rsidR="00967769" w:rsidRPr="006442C4">
        <w:rPr>
          <w:rFonts w:ascii="Times New Roman" w:eastAsia="Times New Roman" w:hAnsi="Times New Roman" w:cs="Times New Roman"/>
        </w:rPr>
        <w:t xml:space="preserve">conductance directly connectin node </w:t>
      </w:r>
      <m:oMath>
        <m:r>
          <m:rPr>
            <m:sty m:val="p"/>
          </m:rPr>
          <w:rPr>
            <w:rFonts w:ascii="Cambria Math" w:eastAsia="Times New Roman" w:hAnsi="Cambria Math" w:cs="Times New Roman"/>
          </w:rPr>
          <m:t>m</m:t>
        </m:r>
      </m:oMath>
      <w:r w:rsidR="00967769" w:rsidRPr="006442C4">
        <w:rPr>
          <w:rFonts w:ascii="Times New Roman" w:eastAsia="Times New Roman" w:hAnsi="Times New Roman" w:cs="Times New Roman"/>
        </w:rPr>
        <w:t xml:space="preserve"> and </w:t>
      </w:r>
      <m:oMath>
        <m:r>
          <m:rPr>
            <m:sty m:val="p"/>
          </m:rPr>
          <w:rPr>
            <w:rFonts w:ascii="Cambria Math" w:eastAsia="Times New Roman" w:hAnsi="Cambria Math" w:cs="Times New Roman"/>
          </w:rPr>
          <m:t>n</m:t>
        </m:r>
      </m:oMath>
      <w:r w:rsidR="00D86EEA" w:rsidRPr="006442C4">
        <w:rPr>
          <w:rFonts w:ascii="Times New Roman" w:eastAsia="Times New Roman" w:hAnsi="Times New Roman" w:cs="Times New Roman"/>
        </w:rPr>
        <w:t>)</w:t>
      </w:r>
      <w:r w:rsidRPr="006442C4">
        <w:rPr>
          <w:rFonts w:ascii="Times New Roman" w:eastAsia="Times New Roman" w:hAnsi="Times New Roman" w:cs="Times New Roman"/>
        </w:rPr>
        <w:t>:</w:t>
      </w:r>
    </w:p>
    <w:p w14:paraId="012203F1" w14:textId="390EFBBE" w:rsidR="0010009F" w:rsidRPr="006442C4" w:rsidRDefault="007B4F43"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r>
                <w:rPr>
                  <w:rFonts w:ascii="Cambria Math" w:eastAsia="Times New Roman" w:hAnsi="Cambria Math" w:cs="Times New Roman"/>
                </w:rPr>
                <m:t>:   G</m:t>
              </m:r>
            </m:e>
            <m:sub>
              <m:r>
                <w:rPr>
                  <w:rFonts w:ascii="Cambria Math" w:eastAsia="Times New Roman" w:hAnsi="Cambria Math" w:cs="Times New Roman"/>
                </w:rPr>
                <m:t>21</m:t>
              </m:r>
            </m:sub>
          </m:sSub>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732B9D69" w14:textId="2F951CD9" w:rsidR="00CC20B1" w:rsidRPr="006442C4" w:rsidRDefault="00215FC4" w:rsidP="00BF705E">
      <w:pPr>
        <w:pStyle w:val="ListParagraph"/>
        <w:spacing w:line="480" w:lineRule="auto"/>
        <w:rPr>
          <w:rFonts w:ascii="Times New Roman" w:eastAsia="Times New Roman" w:hAnsi="Times New Roman" w:cs="Times New Roman"/>
          <w:i/>
          <w:iCs/>
        </w:rPr>
      </w:pPr>
      <m:oMathPara>
        <m:oMath>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21</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e>
          </m:d>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06C28B8E" w14:textId="2208E1B7" w:rsidR="004E70B0" w:rsidRPr="006442C4" w:rsidRDefault="00215FC4" w:rsidP="00BF705E">
      <w:pPr>
        <w:pStyle w:val="ListParagraph"/>
        <w:spacing w:line="480" w:lineRule="auto"/>
        <w:rPr>
          <w:rFonts w:ascii="Times New Roman" w:eastAsia="Times New Roman" w:hAnsi="Times New Roman" w:cs="Times New Roman"/>
          <w:i/>
          <w:iCs/>
        </w:rPr>
      </w:pPr>
      <m:oMathPara>
        <m:oMath>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21</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22</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765A6310" w14:textId="049749E9" w:rsidR="007B4F43" w:rsidRPr="006442C4" w:rsidRDefault="007B4F43" w:rsidP="00BF705E">
      <w:pPr>
        <w:pStyle w:val="ListParagraph"/>
        <w:spacing w:line="480" w:lineRule="auto"/>
        <w:rPr>
          <w:rFonts w:ascii="Times New Roman" w:eastAsia="Times New Roman" w:hAnsi="Times New Roman" w:cs="Times New Roman"/>
          <w:i/>
          <w:iCs/>
        </w:rPr>
      </w:pPr>
    </w:p>
    <w:p w14:paraId="672CA508" w14:textId="04E3B7F3" w:rsidR="00394772" w:rsidRPr="006442C4" w:rsidRDefault="007B4F43"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3</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 xml:space="preserve"> G</m:t>
              </m:r>
            </m:e>
            <m:sub>
              <m:r>
                <w:rPr>
                  <w:rFonts w:ascii="Cambria Math" w:eastAsia="Times New Roman" w:hAnsi="Cambria Math" w:cs="Times New Roman"/>
                </w:rPr>
                <m:t>32</m:t>
              </m:r>
            </m:sub>
          </m:sSub>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 xml:space="preserve">= </m:t>
          </m:r>
          <w:bookmarkStart w:id="64" w:name="OLE_LINK1"/>
          <w:bookmarkStart w:id="65" w:name="OLE_LINK2"/>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3</m:t>
              </m:r>
            </m:sub>
          </m:sSub>
        </m:oMath>
      </m:oMathPara>
      <w:bookmarkEnd w:id="64"/>
      <w:bookmarkEnd w:id="65"/>
    </w:p>
    <w:p w14:paraId="017CD687" w14:textId="60ED0018" w:rsidR="00837FEE" w:rsidRPr="006442C4" w:rsidRDefault="00215FC4" w:rsidP="00BF705E">
      <w:pPr>
        <w:pStyle w:val="ListParagraph"/>
        <w:spacing w:line="480" w:lineRule="auto"/>
        <w:rPr>
          <w:rFonts w:ascii="Times New Roman" w:eastAsia="Times New Roman" w:hAnsi="Times New Roman" w:cs="Times New Roman"/>
          <w:i/>
          <w:iCs/>
        </w:rPr>
      </w:pPr>
      <m:oMathPara>
        <m:oMath>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 xml:space="preserve"> G</m:t>
              </m:r>
            </m:e>
            <m:sub>
              <m:r>
                <w:rPr>
                  <w:rFonts w:ascii="Cambria Math" w:eastAsia="Times New Roman" w:hAnsi="Cambria Math" w:cs="Times New Roman"/>
                </w:rPr>
                <m:t>32</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 xml:space="preserve"> G</m:t>
              </m:r>
            </m:e>
            <m:sub>
              <m:r>
                <w:rPr>
                  <w:rFonts w:ascii="Cambria Math" w:eastAsia="Times New Roman" w:hAnsi="Cambria Math" w:cs="Times New Roman"/>
                </w:rPr>
                <m:t>33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3</m:t>
              </m:r>
            </m:sub>
          </m:sSub>
        </m:oMath>
      </m:oMathPara>
    </w:p>
    <w:p w14:paraId="18A99062" w14:textId="298731B1" w:rsidR="00D34ED2" w:rsidRPr="006442C4" w:rsidRDefault="00C27244" w:rsidP="00BF705E">
      <w:pPr>
        <w:pStyle w:val="ListParagraph"/>
        <w:spacing w:line="480" w:lineRule="auto"/>
        <w:rPr>
          <w:rFonts w:ascii="Times New Roman" w:eastAsia="Times New Roman" w:hAnsi="Times New Roman" w:cs="Times New Roman"/>
        </w:rPr>
      </w:pPr>
      <m:oMathPara>
        <m:oMath>
          <m:r>
            <m:rPr>
              <m:sty m:val="p"/>
            </m:rPr>
            <w:rPr>
              <w:rFonts w:ascii="Cambria Math" w:eastAsia="Times New Roman" w:hAnsi="Cambria Math" w:cs="Times New Roman"/>
            </w:rPr>
            <m:t>⋮</m:t>
          </m:r>
        </m:oMath>
      </m:oMathPara>
    </w:p>
    <w:p w14:paraId="2F8CA460" w14:textId="6210FF6E" w:rsidR="00172E12" w:rsidRPr="006442C4" w:rsidRDefault="00D34ED2"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rPr>
        <w:t>Now, th</w:t>
      </w:r>
      <w:r w:rsidR="00215FC4" w:rsidRPr="006442C4">
        <w:rPr>
          <w:rFonts w:ascii="Times New Roman" w:eastAsia="Times New Roman" w:hAnsi="Times New Roman" w:cs="Times New Roman"/>
        </w:rPr>
        <w:t>is</w:t>
      </w:r>
      <w:r w:rsidRPr="006442C4">
        <w:rPr>
          <w:rFonts w:ascii="Times New Roman" w:eastAsia="Times New Roman" w:hAnsi="Times New Roman" w:cs="Times New Roman"/>
        </w:rPr>
        <w:t xml:space="preserve"> “information” represent</w:t>
      </w:r>
      <w:r w:rsidR="00215FC4" w:rsidRPr="006442C4">
        <w:rPr>
          <w:rFonts w:ascii="Times New Roman" w:eastAsia="Times New Roman" w:hAnsi="Times New Roman" w:cs="Times New Roman"/>
        </w:rPr>
        <w:t>s</w:t>
      </w:r>
      <w:r w:rsidRPr="006442C4">
        <w:rPr>
          <w:rFonts w:ascii="Times New Roman" w:eastAsia="Times New Roman" w:hAnsi="Times New Roman" w:cs="Times New Roman"/>
        </w:rPr>
        <w:t xml:space="preserve"> the circuit in diagram 3</w:t>
      </w:r>
      <w:r w:rsidR="004F4A47" w:rsidRPr="006442C4">
        <w:rPr>
          <w:rFonts w:ascii="Times New Roman" w:eastAsia="Times New Roman" w:hAnsi="Times New Roman" w:cs="Times New Roman"/>
        </w:rPr>
        <w:t>.</w:t>
      </w:r>
      <w:r w:rsidR="003D473D" w:rsidRPr="006442C4">
        <w:rPr>
          <w:rFonts w:ascii="Times New Roman" w:eastAsia="Times New Roman" w:hAnsi="Times New Roman" w:cs="Times New Roman"/>
        </w:rPr>
        <w:t xml:space="preserve"> In this case, </w:t>
      </w:r>
      <w:r w:rsidR="007E7D77" w:rsidRPr="006442C4">
        <w:rPr>
          <w:rFonts w:ascii="Times New Roman" w:eastAsia="Times New Roman" w:hAnsi="Times New Roman" w:cs="Times New Roman"/>
        </w:rPr>
        <w:t xml:space="preserve">one terminal of the voltage source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AF48A7" w:rsidRPr="006442C4">
        <w:rPr>
          <w:rFonts w:ascii="Times New Roman" w:eastAsia="Times New Roman" w:hAnsi="Times New Roman" w:cs="Times New Roman"/>
        </w:rPr>
        <w:t xml:space="preserve"> is connected to </w:t>
      </w:r>
      <w:r w:rsidR="001B21FE" w:rsidRPr="006442C4">
        <w:rPr>
          <w:rFonts w:ascii="Times New Roman" w:eastAsia="Times New Roman" w:hAnsi="Times New Roman" w:cs="Times New Roman"/>
        </w:rPr>
        <w:t>the reference node (ground)</w:t>
      </w:r>
      <w:r w:rsidR="00215FC4" w:rsidRPr="006442C4">
        <w:rPr>
          <w:rFonts w:ascii="Times New Roman" w:eastAsia="Times New Roman" w:hAnsi="Times New Roman" w:cs="Times New Roman"/>
        </w:rPr>
        <w:t>,</w:t>
      </w:r>
      <w:r w:rsidR="00F24CA0" w:rsidRPr="006442C4">
        <w:rPr>
          <w:rFonts w:ascii="Times New Roman" w:eastAsia="Times New Roman" w:hAnsi="Times New Roman" w:cs="Times New Roman"/>
        </w:rPr>
        <w:t xml:space="preserve"> </w:t>
      </w:r>
      <w:r w:rsidR="00A95A6A" w:rsidRPr="006442C4">
        <w:rPr>
          <w:rFonts w:ascii="Times New Roman" w:eastAsia="Times New Roman" w:hAnsi="Times New Roman" w:cs="Times New Roman"/>
        </w:rPr>
        <w:t xml:space="preserve">and the other terminal is connected to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DE0569" w:rsidRPr="006442C4">
        <w:rPr>
          <w:rFonts w:ascii="Times New Roman" w:eastAsia="Times New Roman" w:hAnsi="Times New Roman" w:cs="Times New Roman"/>
        </w:rPr>
        <w:t xml:space="preserve">, </w:t>
      </w:r>
      <w:r w:rsidR="003C1CF6" w:rsidRPr="006442C4">
        <w:rPr>
          <w:rFonts w:ascii="Times New Roman" w:eastAsia="Times New Roman" w:hAnsi="Times New Roman" w:cs="Times New Roman"/>
        </w:rPr>
        <w:t>so that</w:t>
      </w:r>
      <w:r w:rsidR="00DE0569" w:rsidRPr="006442C4">
        <w:rPr>
          <w:rFonts w:ascii="Times New Roman" w:eastAsia="Times New Roman" w:hAnsi="Times New Roman" w:cs="Times New Roman"/>
        </w:rPr>
        <w:t xml:space="preserve"> the conductance connected to</w:t>
      </w:r>
      <w:r w:rsidR="00DE0569" w:rsidRPr="006442C4">
        <w:rPr>
          <w:rFonts w:ascii="Times New Roman" w:eastAsia="Times New Roman" w:hAnsi="Times New Roman" w:cs="Times New Roman"/>
          <w:i/>
          <w:iCs/>
        </w:rPr>
        <w:t xml:space="preserve">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DE0569" w:rsidRPr="006442C4">
        <w:rPr>
          <w:rFonts w:ascii="Times New Roman" w:eastAsia="Times New Roman" w:hAnsi="Times New Roman" w:cs="Times New Roman"/>
        </w:rPr>
        <w:t xml:space="preserve"> </w:t>
      </w:r>
      <w:r w:rsidR="003C1CF6" w:rsidRPr="006442C4">
        <w:rPr>
          <w:rFonts w:ascii="Times New Roman" w:eastAsia="Times New Roman" w:hAnsi="Times New Roman" w:cs="Times New Roman"/>
        </w:rPr>
        <w:t xml:space="preserve">can be ignored and we can </w:t>
      </w:r>
      <w:r w:rsidR="0085494C" w:rsidRPr="006442C4">
        <w:rPr>
          <w:rFonts w:ascii="Times New Roman" w:eastAsia="Times New Roman" w:hAnsi="Times New Roman" w:cs="Times New Roman"/>
        </w:rPr>
        <w:t xml:space="preserve">express this as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85494C" w:rsidRPr="006442C4">
        <w:rPr>
          <w:rFonts w:ascii="Times New Roman" w:eastAsia="Times New Roman" w:hAnsi="Times New Roman" w:cs="Times New Roman"/>
          <w:i/>
          <w:iCs/>
        </w:rPr>
        <w:t>.</w:t>
      </w:r>
      <w:r w:rsidR="0085494C" w:rsidRPr="006442C4">
        <w:rPr>
          <w:rFonts w:ascii="Times New Roman" w:eastAsia="Times New Roman" w:hAnsi="Times New Roman" w:cs="Times New Roman"/>
        </w:rPr>
        <w:t xml:space="preserve"> Then, by ob</w:t>
      </w:r>
      <w:r w:rsidR="00215FC4" w:rsidRPr="006442C4">
        <w:rPr>
          <w:rFonts w:ascii="Times New Roman" w:eastAsia="Times New Roman" w:hAnsi="Times New Roman" w:cs="Times New Roman"/>
        </w:rPr>
        <w:t>s</w:t>
      </w:r>
      <w:r w:rsidR="0085494C" w:rsidRPr="006442C4">
        <w:rPr>
          <w:rFonts w:ascii="Times New Roman" w:eastAsia="Times New Roman" w:hAnsi="Times New Roman" w:cs="Times New Roman"/>
        </w:rPr>
        <w:t>erving the pattern of</w:t>
      </w:r>
      <w:r w:rsidR="00215FC4" w:rsidRPr="006442C4">
        <w:rPr>
          <w:rFonts w:ascii="Times New Roman" w:eastAsia="Times New Roman" w:hAnsi="Times New Roman" w:cs="Times New Roman"/>
        </w:rPr>
        <w:t xml:space="preserve"> the </w:t>
      </w:r>
      <w:r w:rsidR="0085494C" w:rsidRPr="006442C4">
        <w:rPr>
          <w:rFonts w:ascii="Times New Roman" w:eastAsia="Times New Roman" w:hAnsi="Times New Roman" w:cs="Times New Roman"/>
        </w:rPr>
        <w:t xml:space="preserve">rest of the equations, </w:t>
      </w:r>
      <w:r w:rsidR="006929D1" w:rsidRPr="006442C4">
        <w:rPr>
          <w:rFonts w:ascii="Times New Roman" w:eastAsia="Times New Roman" w:hAnsi="Times New Roman" w:cs="Times New Roman"/>
        </w:rPr>
        <w:t xml:space="preserve">we concluded that </w:t>
      </w:r>
      <w:r w:rsidR="00FD1A38" w:rsidRPr="006442C4">
        <w:rPr>
          <w:rFonts w:ascii="Times New Roman" w:eastAsia="Times New Roman" w:hAnsi="Times New Roman" w:cs="Times New Roman"/>
        </w:rPr>
        <w:t xml:space="preserve">the current </w:t>
      </w:r>
      <w:r w:rsidR="00F33917" w:rsidRPr="006442C4">
        <w:rPr>
          <w:rFonts w:ascii="Times New Roman" w:eastAsia="Times New Roman" w:hAnsi="Times New Roman" w:cs="Times New Roman"/>
        </w:rPr>
        <w:t xml:space="preserve">at each node is a sum of </w:t>
      </w:r>
      <w:r w:rsidR="00215FC4" w:rsidRPr="006442C4">
        <w:rPr>
          <w:rFonts w:ascii="Times New Roman" w:eastAsia="Times New Roman" w:hAnsi="Times New Roman" w:cs="Times New Roman"/>
        </w:rPr>
        <w:t xml:space="preserve">the </w:t>
      </w:r>
      <w:r w:rsidR="00F33917" w:rsidRPr="006442C4">
        <w:rPr>
          <w:rFonts w:ascii="Times New Roman" w:eastAsia="Times New Roman" w:hAnsi="Times New Roman" w:cs="Times New Roman"/>
        </w:rPr>
        <w:t xml:space="preserve">product of </w:t>
      </w:r>
      <w:r w:rsidR="003257C9" w:rsidRPr="006442C4">
        <w:rPr>
          <w:rFonts w:ascii="Times New Roman" w:eastAsia="Times New Roman" w:hAnsi="Times New Roman" w:cs="Times New Roman"/>
        </w:rPr>
        <w:t>the conductance and the unknown voltage. Therefore, we c</w:t>
      </w:r>
      <w:r w:rsidR="00C075BE" w:rsidRPr="006442C4">
        <w:rPr>
          <w:rFonts w:ascii="Times New Roman" w:eastAsia="Times New Roman" w:hAnsi="Times New Roman" w:cs="Times New Roman"/>
        </w:rPr>
        <w:t xml:space="preserve">an input these figures into matrices and form </w:t>
      </w:r>
      <w:r w:rsidR="00846B8D" w:rsidRPr="006442C4">
        <w:rPr>
          <w:rFonts w:ascii="Times New Roman" w:eastAsia="Times New Roman" w:hAnsi="Times New Roman" w:cs="Times New Roman"/>
        </w:rPr>
        <w:t>a bea</w:t>
      </w:r>
      <w:r w:rsidR="00215FC4" w:rsidRPr="006442C4">
        <w:rPr>
          <w:rFonts w:ascii="Times New Roman" w:eastAsia="Times New Roman" w:hAnsi="Times New Roman" w:cs="Times New Roman"/>
        </w:rPr>
        <w:t>u</w:t>
      </w:r>
      <w:r w:rsidR="00846B8D" w:rsidRPr="006442C4">
        <w:rPr>
          <w:rFonts w:ascii="Times New Roman" w:eastAsia="Times New Roman" w:hAnsi="Times New Roman" w:cs="Times New Roman"/>
        </w:rPr>
        <w:t xml:space="preserve">tiful algorithm </w:t>
      </w:r>
      <m:oMath>
        <m:r>
          <w:rPr>
            <w:rFonts w:ascii="Cambria Math" w:hAnsi="Cambria Math" w:cs="Times New Roman"/>
            <w:lang w:val="en-US"/>
          </w:rPr>
          <m:t>A</m:t>
        </m:r>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hAnsi="Cambria Math" w:cs="Times New Roman"/>
            <w:lang w:val="en-US"/>
          </w:rPr>
          <m:t>=</m:t>
        </m:r>
        <m:bar>
          <m:barPr>
            <m:ctrlPr>
              <w:rPr>
                <w:rFonts w:ascii="Cambria Math" w:hAnsi="Cambria Math" w:cs="Times New Roman"/>
                <w:i/>
                <w:iCs/>
                <w:lang w:val="en-US"/>
              </w:rPr>
            </m:ctrlPr>
          </m:barPr>
          <m:e>
            <m:r>
              <w:rPr>
                <w:rFonts w:ascii="Cambria Math" w:hAnsi="Cambria Math" w:cs="Times New Roman"/>
                <w:lang w:val="en-US"/>
              </w:rPr>
              <m:t>b</m:t>
            </m:r>
          </m:e>
        </m:bar>
      </m:oMath>
      <w:r w:rsidR="00BB3B86" w:rsidRPr="006442C4">
        <w:rPr>
          <w:rFonts w:ascii="Times New Roman" w:eastAsia="Times New Roman" w:hAnsi="Times New Roman" w:cs="Times New Roman"/>
          <w:lang w:val="en-US"/>
        </w:rPr>
        <w:t>.</w:t>
      </w:r>
    </w:p>
    <w:p w14:paraId="32B48E11" w14:textId="020D260A" w:rsidR="000B71D5" w:rsidRPr="006442C4" w:rsidRDefault="00172E12"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drawing>
          <wp:inline distT="0" distB="0" distL="0" distR="0" wp14:anchorId="52F935C6" wp14:editId="02FEED90">
            <wp:extent cx="3328280" cy="971550"/>
            <wp:effectExtent l="0" t="0" r="0" b="0"/>
            <wp:docPr id="6" name="Picture 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oc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40915" cy="975238"/>
                    </a:xfrm>
                    <a:prstGeom prst="rect">
                      <a:avLst/>
                    </a:prstGeom>
                  </pic:spPr>
                </pic:pic>
              </a:graphicData>
            </a:graphic>
          </wp:inline>
        </w:drawing>
      </w:r>
    </w:p>
    <w:p w14:paraId="4D78F199" w14:textId="23D1D055" w:rsidR="00EC53AB" w:rsidRPr="006442C4" w:rsidRDefault="00EC53AB" w:rsidP="00BF705E">
      <w:pPr>
        <w:pStyle w:val="ListParagraph"/>
        <w:spacing w:line="480" w:lineRule="auto"/>
        <w:jc w:val="center"/>
        <w:rPr>
          <w:rFonts w:ascii="Times New Roman" w:eastAsia="Times New Roman" w:hAnsi="Times New Roman" w:cs="Times New Roman"/>
          <w:lang w:val="en-US"/>
        </w:rPr>
      </w:pPr>
      <w:bookmarkStart w:id="66" w:name="OLE_LINK73"/>
      <w:bookmarkStart w:id="67" w:name="OLE_LINK74"/>
      <w:r w:rsidRPr="006442C4">
        <w:rPr>
          <w:rFonts w:ascii="Times New Roman" w:eastAsia="Times New Roman" w:hAnsi="Times New Roman" w:cs="Times New Roman"/>
          <w:lang w:val="en-US"/>
        </w:rPr>
        <w:t xml:space="preserve">(Figure 7: matrix representation 2, </w:t>
      </w:r>
      <w:r w:rsidRPr="006442C4">
        <w:rPr>
          <w:rFonts w:ascii="Times New Roman" w:eastAsia="Times New Roman" w:hAnsi="Times New Roman" w:cs="Times New Roman"/>
          <w:lang w:val="en-US"/>
        </w:rPr>
        <w:t>[3, p. 7</w:t>
      </w:r>
      <w:r w:rsidRPr="006442C4">
        <w:rPr>
          <w:rFonts w:ascii="Times New Roman" w:eastAsia="Times New Roman" w:hAnsi="Times New Roman" w:cs="Times New Roman"/>
          <w:lang w:val="en-US"/>
        </w:rPr>
        <w:t>])</w:t>
      </w:r>
      <w:bookmarkEnd w:id="66"/>
      <w:bookmarkEnd w:id="67"/>
    </w:p>
    <w:p w14:paraId="60441CFE" w14:textId="77777777" w:rsidR="00FB36B5" w:rsidRPr="006442C4" w:rsidRDefault="00FB36B5" w:rsidP="00BF705E">
      <w:pPr>
        <w:spacing w:line="480" w:lineRule="auto"/>
        <w:jc w:val="both"/>
        <w:rPr>
          <w:rFonts w:ascii="Times New Roman" w:eastAsia="Times New Roman" w:hAnsi="Times New Roman" w:cs="Times New Roman"/>
          <w:lang w:val="en-US"/>
        </w:rPr>
      </w:pPr>
    </w:p>
    <w:p w14:paraId="439D2294" w14:textId="03A4B1C2" w:rsidR="000B71D5" w:rsidRPr="006442C4" w:rsidRDefault="00BE2F03" w:rsidP="00BF705E">
      <w:pPr>
        <w:spacing w:line="480" w:lineRule="auto"/>
        <w:jc w:val="both"/>
        <w:rPr>
          <w:rFonts w:ascii="Times New Roman" w:eastAsia="Times New Roman" w:hAnsi="Times New Roman" w:cs="Times New Roman"/>
        </w:rPr>
      </w:pPr>
      <w:r w:rsidRPr="006442C4">
        <w:rPr>
          <w:rFonts w:ascii="Times New Roman" w:eastAsia="Times New Roman" w:hAnsi="Times New Roman" w:cs="Times New Roman"/>
          <w:lang w:val="en-US"/>
        </w:rPr>
        <w:lastRenderedPageBreak/>
        <w:t xml:space="preserve">If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B3691E" w:rsidRPr="006442C4">
        <w:rPr>
          <w:rFonts w:ascii="Times New Roman" w:eastAsia="Times New Roman" w:hAnsi="Times New Roman" w:cs="Times New Roman"/>
        </w:rPr>
        <w:t xml:space="preserve"> is connected </w:t>
      </w:r>
      <w:r w:rsidR="009742CA" w:rsidRPr="006442C4">
        <w:rPr>
          <w:rFonts w:ascii="Times New Roman" w:eastAsia="Times New Roman" w:hAnsi="Times New Roman" w:cs="Times New Roman"/>
        </w:rPr>
        <w:t>between</w:t>
      </w:r>
      <w:r w:rsidR="00B3691E" w:rsidRPr="006442C4">
        <w:rPr>
          <w:rFonts w:ascii="Times New Roman" w:eastAsia="Times New Roman" w:hAnsi="Times New Roman" w:cs="Times New Roman"/>
        </w:rPr>
        <w:t xml:space="preserve"> </w:t>
      </w:r>
      <w:r w:rsidR="00D85E7A" w:rsidRPr="006442C4">
        <w:rPr>
          <w:rFonts w:ascii="Times New Roman" w:eastAsia="Times New Roman" w:hAnsi="Times New Roman" w:cs="Times New Roman"/>
        </w:rPr>
        <w:t>two non-refere</w:t>
      </w:r>
      <w:r w:rsidR="00215FC4" w:rsidRPr="006442C4">
        <w:rPr>
          <w:rFonts w:ascii="Times New Roman" w:eastAsia="Times New Roman" w:hAnsi="Times New Roman" w:cs="Times New Roman"/>
        </w:rPr>
        <w:t>nce</w:t>
      </w:r>
      <w:r w:rsidR="00D85E7A" w:rsidRPr="006442C4">
        <w:rPr>
          <w:rFonts w:ascii="Times New Roman" w:eastAsia="Times New Roman" w:hAnsi="Times New Roman" w:cs="Times New Roman"/>
        </w:rPr>
        <w:t xml:space="preserve"> </w:t>
      </w:r>
      <w:r w:rsidR="00215FC4" w:rsidRPr="006442C4">
        <w:rPr>
          <w:rFonts w:ascii="Times New Roman" w:eastAsia="Times New Roman" w:hAnsi="Times New Roman" w:cs="Times New Roman"/>
        </w:rPr>
        <w:t>nodes</w:t>
      </w:r>
      <w:r w:rsidR="009742CA" w:rsidRPr="006442C4">
        <w:rPr>
          <w:rFonts w:ascii="Times New Roman" w:eastAsia="Times New Roman" w:hAnsi="Times New Roman" w:cs="Times New Roman"/>
        </w:rPr>
        <w:t>, for example</w:t>
      </w:r>
      <w:r w:rsidR="00215FC4" w:rsidRPr="006442C4">
        <w:rPr>
          <w:rFonts w:ascii="Times New Roman" w:eastAsia="Times New Roman" w:hAnsi="Times New Roman" w:cs="Times New Roman"/>
        </w:rPr>
        <w:t>,</w:t>
      </w:r>
      <w:r w:rsidR="009742CA" w:rsidRPr="006442C4">
        <w:rPr>
          <w:rFonts w:ascii="Times New Roman" w:eastAsia="Times New Roman" w:hAnsi="Times New Roman" w:cs="Times New Roman"/>
        </w:rPr>
        <w:t xml:space="preserve"> between </w:t>
      </w:r>
      <m:oMath>
        <m:sSub>
          <m:sSubPr>
            <m:ctrlPr>
              <w:rPr>
                <w:rFonts w:ascii="Cambria Math" w:eastAsia="Times New Roman" w:hAnsi="Cambria Math" w:cs="Times New Roman"/>
              </w:rPr>
            </m:ctrlPr>
          </m:sSubPr>
          <m:e>
            <m:r>
              <m:rPr>
                <m:sty m:val="p"/>
              </m:rPr>
              <w:rPr>
                <w:rFonts w:ascii="Cambria Math" w:eastAsia="Times New Roman" w:hAnsi="Cambria Math" w:cs="Times New Roman"/>
              </w:rPr>
              <m:t>n</m:t>
            </m:r>
          </m:e>
          <m:sub>
            <m:r>
              <m:rPr>
                <m:sty m:val="p"/>
              </m:rPr>
              <w:rPr>
                <w:rFonts w:ascii="Cambria Math" w:eastAsia="Times New Roman" w:hAnsi="Cambria Math" w:cs="Times New Roman"/>
              </w:rPr>
              <m:t>1</m:t>
            </m:r>
          </m:sub>
        </m:sSub>
      </m:oMath>
      <w:r w:rsidR="009742CA" w:rsidRPr="006442C4">
        <w:rPr>
          <w:rFonts w:ascii="Times New Roman" w:eastAsia="Times New Roman" w:hAnsi="Times New Roman" w:cs="Times New Roman"/>
        </w:rPr>
        <w:t xml:space="preserve"> and </w:t>
      </w:r>
      <m:oMath>
        <m:sSub>
          <m:sSubPr>
            <m:ctrlPr>
              <w:rPr>
                <w:rFonts w:ascii="Cambria Math" w:eastAsia="Times New Roman" w:hAnsi="Cambria Math" w:cs="Times New Roman"/>
              </w:rPr>
            </m:ctrlPr>
          </m:sSubPr>
          <m:e>
            <m:r>
              <m:rPr>
                <m:sty m:val="p"/>
              </m:rPr>
              <w:rPr>
                <w:rFonts w:ascii="Cambria Math" w:eastAsia="Times New Roman" w:hAnsi="Cambria Math" w:cs="Times New Roman"/>
              </w:rPr>
              <m:t>n</m:t>
            </m:r>
          </m:e>
          <m:sub>
            <m:r>
              <m:rPr>
                <m:sty m:val="p"/>
              </m:rPr>
              <w:rPr>
                <w:rFonts w:ascii="Cambria Math" w:eastAsia="Times New Roman" w:hAnsi="Cambria Math" w:cs="Times New Roman"/>
              </w:rPr>
              <m:t>1</m:t>
            </m:r>
          </m:sub>
        </m:sSub>
        <m:r>
          <m:rPr>
            <m:sty m:val="p"/>
          </m:rPr>
          <w:rPr>
            <w:rFonts w:ascii="Cambria Math" w:eastAsia="Times New Roman" w:hAnsi="Cambria Math" w:cs="Times New Roman"/>
          </w:rPr>
          <m:t xml:space="preserve"> </m:t>
        </m:r>
      </m:oMath>
      <w:r w:rsidR="00D85E7A" w:rsidRPr="006442C4">
        <w:rPr>
          <w:rFonts w:ascii="Times New Roman" w:eastAsia="Times New Roman" w:hAnsi="Times New Roman" w:cs="Times New Roman"/>
        </w:rPr>
        <w:t>as follows:</w:t>
      </w:r>
    </w:p>
    <w:p w14:paraId="4884AAD1" w14:textId="4332121D" w:rsidR="0066798B" w:rsidRPr="006442C4" w:rsidRDefault="00F011FE" w:rsidP="00BF705E">
      <w:pPr>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drawing>
          <wp:inline distT="0" distB="0" distL="0" distR="0" wp14:anchorId="095B969A" wp14:editId="122E139A">
            <wp:extent cx="1902217" cy="1135856"/>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1916309" cy="1144271"/>
                    </a:xfrm>
                    <a:prstGeom prst="rect">
                      <a:avLst/>
                    </a:prstGeom>
                  </pic:spPr>
                </pic:pic>
              </a:graphicData>
            </a:graphic>
          </wp:inline>
        </w:drawing>
      </w:r>
    </w:p>
    <w:p w14:paraId="72EDB614" w14:textId="667AC671" w:rsidR="00EC53AB" w:rsidRPr="006442C4" w:rsidRDefault="00EC53AB" w:rsidP="00BF705E">
      <w:pPr>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8: RC circuit 2)</w:t>
      </w:r>
    </w:p>
    <w:p w14:paraId="42330375" w14:textId="34938A08" w:rsidR="00114D09" w:rsidRPr="006442C4" w:rsidRDefault="00EE02A0" w:rsidP="00BF705E">
      <w:pPr>
        <w:spacing w:line="480" w:lineRule="auto"/>
        <w:rPr>
          <w:rFonts w:ascii="Times New Roman" w:eastAsia="Times New Roman" w:hAnsi="Times New Roman" w:cs="Times New Roman"/>
          <w:i/>
          <w:iCs/>
          <w:lang w:val="en-US"/>
        </w:rPr>
      </w:pPr>
      <w:r w:rsidRPr="006442C4">
        <w:rPr>
          <w:rFonts w:ascii="Times New Roman" w:eastAsia="Times New Roman" w:hAnsi="Times New Roman" w:cs="Times New Roman"/>
          <w:lang w:val="en-US"/>
        </w:rPr>
        <w:t>Then:</w:t>
      </w:r>
    </w:p>
    <w:p w14:paraId="00FA2DD1" w14:textId="66831D36" w:rsidR="00EE02A0" w:rsidRPr="006442C4" w:rsidRDefault="00EE02A0"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oMath>
      </m:oMathPara>
    </w:p>
    <w:p w14:paraId="5D71577A" w14:textId="64959F83" w:rsidR="00B045A4" w:rsidRPr="006442C4" w:rsidRDefault="00B045A4" w:rsidP="00BF705E">
      <w:pPr>
        <w:pStyle w:val="ListParagraph"/>
        <w:spacing w:line="480" w:lineRule="auto"/>
        <w:rPr>
          <w:rFonts w:ascii="Times New Roman" w:eastAsia="Times New Roman" w:hAnsi="Times New Roman" w:cs="Times New Roman"/>
          <w:i/>
          <w:iCs/>
          <w:lang w:val="en-US"/>
        </w:rPr>
      </w:pPr>
    </w:p>
    <w:p w14:paraId="146B1C97" w14:textId="7E5139A0" w:rsidR="009A4D38" w:rsidRPr="006442C4" w:rsidRDefault="00B045A4"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r>
            <w:rPr>
              <w:rFonts w:ascii="Cambria Math" w:eastAsia="Times New Roman" w:hAnsi="Cambria Math" w:cs="Times New Roman"/>
            </w:rPr>
            <m:t xml:space="preserve">:   </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1</m:t>
                  </m:r>
                </m:sub>
              </m:sSub>
            </m:den>
          </m:f>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1</m:t>
              </m:r>
            </m:sub>
          </m:sSub>
        </m:oMath>
      </m:oMathPara>
    </w:p>
    <w:p w14:paraId="5E137B72" w14:textId="3B257D86" w:rsidR="00DB5703" w:rsidRPr="006442C4" w:rsidRDefault="00C27244" w:rsidP="00BF705E">
      <w:pPr>
        <w:pStyle w:val="ListParagraph"/>
        <w:spacing w:line="480" w:lineRule="auto"/>
        <w:rPr>
          <w:rFonts w:ascii="Times New Roman" w:eastAsia="Times New Roman" w:hAnsi="Times New Roman" w:cs="Times New Roman"/>
        </w:rPr>
      </w:pPr>
      <m:oMathPara>
        <m:oMath>
          <m:r>
            <m:rPr>
              <m:sty m:val="p"/>
            </m:rPr>
            <w:rPr>
              <w:rFonts w:ascii="Cambria Math" w:eastAsia="Times New Roman" w:hAnsi="Cambria Math" w:cs="Times New Roman"/>
            </w:rPr>
            <m:t>⋮</m:t>
          </m:r>
        </m:oMath>
      </m:oMathPara>
    </w:p>
    <w:p w14:paraId="56874F9F" w14:textId="2DA5D25C" w:rsidR="00BD61A5" w:rsidRPr="006442C4" w:rsidRDefault="00F62FCA" w:rsidP="00BF705E">
      <w:pPr>
        <w:spacing w:line="480" w:lineRule="auto"/>
        <w:jc w:val="both"/>
        <w:rPr>
          <w:rFonts w:ascii="Times New Roman" w:eastAsia="Times New Roman" w:hAnsi="Times New Roman" w:cs="Times New Roman"/>
        </w:rPr>
      </w:pPr>
      <w:r w:rsidRPr="006442C4">
        <w:rPr>
          <w:rFonts w:ascii="Times New Roman" w:eastAsia="Times New Roman" w:hAnsi="Times New Roman" w:cs="Times New Roman"/>
          <w:lang w:val="en-US"/>
        </w:rPr>
        <w:t xml:space="preserve">Because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Pr="006442C4">
        <w:rPr>
          <w:rFonts w:ascii="Times New Roman" w:eastAsia="Times New Roman" w:hAnsi="Times New Roman" w:cs="Times New Roman"/>
        </w:rPr>
        <w:t xml:space="preserve"> is connected between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323CA3" w:rsidRPr="006442C4">
        <w:rPr>
          <w:rFonts w:ascii="Times New Roman" w:eastAsia="Times New Roman" w:hAnsi="Times New Roman" w:cs="Times New Roman"/>
        </w:rPr>
        <w:t xml:space="preserve"> and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oMath>
      <w:r w:rsidR="00323CA3" w:rsidRPr="006442C4">
        <w:rPr>
          <w:rFonts w:ascii="Times New Roman" w:eastAsia="Times New Roman" w:hAnsi="Times New Roman" w:cs="Times New Roman"/>
        </w:rPr>
        <w:t xml:space="preserve">, we have to consider the </w:t>
      </w:r>
      <w:r w:rsidR="005B2CA1" w:rsidRPr="006442C4">
        <w:rPr>
          <w:rFonts w:ascii="Times New Roman" w:eastAsia="Times New Roman" w:hAnsi="Times New Roman" w:cs="Times New Roman"/>
        </w:rPr>
        <w:t xml:space="preserve">current </w:t>
      </w:r>
      <m:oMath>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oMath>
      <w:r w:rsidR="005B2CA1" w:rsidRPr="006442C4">
        <w:rPr>
          <w:rFonts w:ascii="Times New Roman" w:eastAsia="Times New Roman" w:hAnsi="Times New Roman" w:cs="Times New Roman"/>
        </w:rPr>
        <w:t xml:space="preserve"> flowing through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7D0B22" w:rsidRPr="006442C4">
        <w:rPr>
          <w:rFonts w:ascii="Times New Roman" w:eastAsia="Times New Roman" w:hAnsi="Times New Roman" w:cs="Times New Roman"/>
        </w:rPr>
        <w:t xml:space="preserve"> and the conductance </w:t>
      </w:r>
      <w:r w:rsidR="00D716A6" w:rsidRPr="006442C4">
        <w:rPr>
          <w:rFonts w:ascii="Times New Roman" w:eastAsia="Times New Roman" w:hAnsi="Times New Roman" w:cs="Times New Roman"/>
        </w:rPr>
        <w:t xml:space="preserve">between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D716A6" w:rsidRPr="006442C4">
        <w:rPr>
          <w:rFonts w:ascii="Times New Roman" w:eastAsia="Times New Roman" w:hAnsi="Times New Roman" w:cs="Times New Roman"/>
        </w:rPr>
        <w:t xml:space="preserve"> and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oMath>
      <w:r w:rsidR="00D716A6" w:rsidRPr="006442C4">
        <w:rPr>
          <w:rFonts w:ascii="Times New Roman" w:eastAsia="Times New Roman" w:hAnsi="Times New Roman" w:cs="Times New Roman"/>
        </w:rPr>
        <w:t xml:space="preserve"> is invalid.</w:t>
      </w:r>
    </w:p>
    <w:p w14:paraId="4146A5DA" w14:textId="1D275501" w:rsidR="007E2E13" w:rsidRPr="006442C4" w:rsidRDefault="00BD61A5"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Rearranging</w:t>
      </w:r>
      <w:r w:rsidR="007E2E13" w:rsidRPr="006442C4">
        <w:rPr>
          <w:rFonts w:ascii="Times New Roman" w:eastAsia="Times New Roman" w:hAnsi="Times New Roman" w:cs="Times New Roman"/>
        </w:rPr>
        <w:t>:</w:t>
      </w:r>
    </w:p>
    <w:p w14:paraId="6B533F94" w14:textId="54FB0409" w:rsidR="009A4D38" w:rsidRPr="006442C4" w:rsidRDefault="007E2E13"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11</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1</m:t>
              </m:r>
            </m:sub>
          </m:sSub>
        </m:oMath>
      </m:oMathPara>
    </w:p>
    <w:p w14:paraId="20513F84" w14:textId="59F22220" w:rsidR="00DB5703" w:rsidRPr="006442C4" w:rsidRDefault="00C27244" w:rsidP="00BF705E">
      <w:pPr>
        <w:pStyle w:val="ListParagraph"/>
        <w:spacing w:line="480" w:lineRule="auto"/>
        <w:rPr>
          <w:rFonts w:ascii="Times New Roman" w:eastAsia="Times New Roman" w:hAnsi="Times New Roman" w:cs="Times New Roman"/>
          <w:i/>
        </w:rPr>
      </w:pPr>
      <m:oMathPara>
        <m:oMath>
          <m:r>
            <m:rPr>
              <m:sty m:val="p"/>
            </m:rPr>
            <w:rPr>
              <w:rFonts w:ascii="Cambria Math" w:eastAsia="Times New Roman" w:hAnsi="Cambria Math" w:cs="Times New Roman"/>
            </w:rPr>
            <m:t>⋮</m:t>
          </m:r>
        </m:oMath>
      </m:oMathPara>
    </w:p>
    <w:p w14:paraId="170598EA" w14:textId="5037D232" w:rsidR="00FF4454" w:rsidRPr="006442C4" w:rsidRDefault="00FF4454"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T</w:t>
      </w:r>
      <w:r w:rsidR="004B5CA9" w:rsidRPr="006442C4">
        <w:rPr>
          <w:rFonts w:ascii="Times New Roman" w:eastAsia="Times New Roman" w:hAnsi="Times New Roman" w:cs="Times New Roman"/>
        </w:rPr>
        <w:t xml:space="preserve">his extra </w:t>
      </w:r>
      <m:oMath>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oMath>
      <w:r w:rsidR="004B5CA9" w:rsidRPr="006442C4">
        <w:rPr>
          <w:rFonts w:ascii="Times New Roman" w:eastAsia="Times New Roman" w:hAnsi="Times New Roman" w:cs="Times New Roman"/>
        </w:rPr>
        <w:t xml:space="preserve"> </w:t>
      </w:r>
      <w:r w:rsidRPr="006442C4">
        <w:rPr>
          <w:rFonts w:ascii="Times New Roman" w:eastAsia="Times New Roman" w:hAnsi="Times New Roman" w:cs="Times New Roman"/>
        </w:rPr>
        <w:t>can be added as an extra column to the matri</w:t>
      </w:r>
      <w:r w:rsidR="006B4204" w:rsidRPr="006442C4">
        <w:rPr>
          <w:rFonts w:ascii="Times New Roman" w:eastAsia="Times New Roman" w:hAnsi="Times New Roman" w:cs="Times New Roman"/>
        </w:rPr>
        <w:t>ces</w:t>
      </w:r>
      <w:r w:rsidRPr="006442C4">
        <w:rPr>
          <w:rFonts w:ascii="Times New Roman" w:eastAsia="Times New Roman" w:hAnsi="Times New Roman" w:cs="Times New Roman"/>
        </w:rPr>
        <w:t>:</w:t>
      </w:r>
    </w:p>
    <w:p w14:paraId="2ECCE0E7" w14:textId="79B2AC30" w:rsidR="00932DDC" w:rsidRPr="006442C4" w:rsidRDefault="005407E8"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229D324B" wp14:editId="4BEB7889">
            <wp:extent cx="2995293" cy="905933"/>
            <wp:effectExtent l="0" t="0" r="2540" b="0"/>
            <wp:docPr id="9" name="Picture 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oc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7766" cy="915755"/>
                    </a:xfrm>
                    <a:prstGeom prst="rect">
                      <a:avLst/>
                    </a:prstGeom>
                  </pic:spPr>
                </pic:pic>
              </a:graphicData>
            </a:graphic>
          </wp:inline>
        </w:drawing>
      </w:r>
    </w:p>
    <w:p w14:paraId="56849B95" w14:textId="12B4DB77" w:rsidR="00EC53AB" w:rsidRPr="006442C4" w:rsidRDefault="00EC53AB" w:rsidP="00BF705E">
      <w:pPr>
        <w:pStyle w:val="ListParagraph"/>
        <w:spacing w:line="480" w:lineRule="auto"/>
        <w:jc w:val="center"/>
        <w:rPr>
          <w:rFonts w:ascii="Times New Roman" w:eastAsia="SimSun" w:hAnsi="Times New Roman" w:cs="Times New Roman"/>
          <w:lang w:val="en-US"/>
        </w:rPr>
      </w:pPr>
      <w:r w:rsidRPr="006442C4">
        <w:rPr>
          <w:rFonts w:ascii="Times New Roman" w:eastAsia="Times New Roman" w:hAnsi="Times New Roman" w:cs="Times New Roman"/>
          <w:lang w:val="en-US"/>
        </w:rPr>
        <w:t>(Figure 9: matrix representation 3, [3, p. 7])</w:t>
      </w:r>
    </w:p>
    <w:p w14:paraId="402DC27A" w14:textId="04DCB8D1" w:rsidR="007E2E13" w:rsidRPr="006442C4" w:rsidRDefault="007E2E13" w:rsidP="00BF705E">
      <w:pPr>
        <w:pStyle w:val="ListParagraph"/>
        <w:spacing w:line="480" w:lineRule="auto"/>
        <w:jc w:val="center"/>
        <w:rPr>
          <w:rFonts w:ascii="Times New Roman" w:eastAsia="Times New Roman" w:hAnsi="Times New Roman" w:cs="Times New Roman"/>
          <w:lang w:val="en-US"/>
        </w:rPr>
      </w:pPr>
    </w:p>
    <w:p w14:paraId="339CC892" w14:textId="2420329A" w:rsidR="00FB26AB" w:rsidRPr="006442C4" w:rsidRDefault="00FB26AB" w:rsidP="00BF705E">
      <w:pPr>
        <w:pStyle w:val="ListParagraph"/>
        <w:spacing w:line="480" w:lineRule="auto"/>
        <w:rPr>
          <w:rFonts w:ascii="Times New Roman" w:eastAsia="Times New Roman" w:hAnsi="Times New Roman" w:cs="Times New Roman"/>
          <w:lang w:val="en-US"/>
        </w:rPr>
      </w:pPr>
    </w:p>
    <w:p w14:paraId="3C93938D" w14:textId="77777777" w:rsidR="00DB5703" w:rsidRPr="006442C4" w:rsidRDefault="00DB5703" w:rsidP="00BF705E">
      <w:pPr>
        <w:spacing w:line="480" w:lineRule="auto"/>
        <w:rPr>
          <w:rFonts w:ascii="Times New Roman" w:eastAsia="Times New Roman" w:hAnsi="Times New Roman" w:cs="Times New Roman"/>
          <w:sz w:val="32"/>
          <w:szCs w:val="32"/>
          <w:u w:val="single"/>
          <w:lang w:val="en-US"/>
        </w:rPr>
      </w:pPr>
    </w:p>
    <w:p w14:paraId="6E63E89D" w14:textId="754D31CE" w:rsidR="005B2E68" w:rsidRPr="006442C4" w:rsidRDefault="00481B11" w:rsidP="00BF705E">
      <w:pPr>
        <w:pStyle w:val="Heading2"/>
        <w:rPr>
          <w:rFonts w:eastAsia="Times New Roman" w:cs="Times New Roman"/>
          <w:szCs w:val="32"/>
          <w:lang w:val="en-US"/>
        </w:rPr>
      </w:pPr>
      <w:bookmarkStart w:id="68" w:name="_Toc74430069"/>
      <w:bookmarkStart w:id="69" w:name="_Toc74474902"/>
      <w:bookmarkStart w:id="70" w:name="_Toc74474983"/>
      <w:bookmarkStart w:id="71" w:name="_Toc74475039"/>
      <w:bookmarkStart w:id="72" w:name="_Toc74476397"/>
      <w:bookmarkEnd w:id="62"/>
      <w:bookmarkEnd w:id="63"/>
      <w:r w:rsidRPr="006442C4">
        <w:rPr>
          <w:rFonts w:eastAsia="Times New Roman" w:cs="Times New Roman"/>
          <w:szCs w:val="32"/>
          <w:lang w:val="en-US"/>
        </w:rPr>
        <w:lastRenderedPageBreak/>
        <w:t>AC Analysis</w:t>
      </w:r>
      <w:bookmarkEnd w:id="68"/>
      <w:bookmarkEnd w:id="69"/>
      <w:bookmarkEnd w:id="70"/>
      <w:bookmarkEnd w:id="71"/>
      <w:bookmarkEnd w:id="72"/>
    </w:p>
    <w:p w14:paraId="2BD93D2B" w14:textId="77777777" w:rsidR="005B2E68" w:rsidRPr="006442C4" w:rsidRDefault="005B2E68" w:rsidP="00BF705E">
      <w:pPr>
        <w:spacing w:line="480" w:lineRule="auto"/>
        <w:jc w:val="both"/>
        <w:rPr>
          <w:rFonts w:ascii="Times New Roman" w:hAnsi="Times New Roman" w:cs="Times New Roman"/>
        </w:rPr>
      </w:pPr>
      <w:r w:rsidRPr="006442C4">
        <w:rPr>
          <w:rFonts w:ascii="Times New Roman" w:hAnsi="Times New Roman" w:cs="Times New Roman"/>
        </w:rPr>
        <w:t>AC Analysis is based on the result from DC analysis. It constructs a linear circuit since all the non-linear components like BJTs, MOSFETs and Diodes are transformed into small-signal components. Therefore, we would be able to find the transfer function between the input source and the node voltage.</w:t>
      </w:r>
    </w:p>
    <w:p w14:paraId="0B6D2A96" w14:textId="0E173858" w:rsidR="00481B11" w:rsidRPr="006442C4" w:rsidRDefault="00DB5703" w:rsidP="00BF705E">
      <w:pPr>
        <w:spacing w:line="480" w:lineRule="auto"/>
        <w:jc w:val="both"/>
        <w:rPr>
          <w:rFonts w:ascii="Times New Roman" w:hAnsi="Times New Roman" w:cs="Times New Roman"/>
        </w:rPr>
      </w:pPr>
      <w:r w:rsidRPr="006442C4">
        <w:rPr>
          <w:rFonts w:ascii="Times New Roman" w:hAnsi="Times New Roman" w:cs="Times New Roman"/>
        </w:rPr>
        <w:t>The software aims to perform small-signal AC analysis simulations of circuits. In this analysis, we plan to delete the DC sources in the circuit and find the AC voltage on each node. However, since some components are not linear, such as BJTs, MOSFETs, and Diodes, we have to linearize them into small signal components. This is because linearization could vastly improve the efficiency of the calculation. We could directly use the matrix method provided in the material to solve the result.</w:t>
      </w:r>
      <w:r w:rsidRPr="006442C4">
        <w:rPr>
          <w:rFonts w:ascii="Times New Roman" w:hAnsi="Times New Roman" w:cs="Times New Roman"/>
        </w:rPr>
        <w:t xml:space="preserve"> </w:t>
      </w:r>
      <w:r w:rsidRPr="006442C4">
        <w:rPr>
          <w:rFonts w:ascii="Times New Roman" w:hAnsi="Times New Roman" w:cs="Times New Roman"/>
        </w:rPr>
        <w:t>One valid and efficient way is to use the DC analysis to find the quiescent operating point and to use the partial derivative to find the equivalent resistance or transconductance to replace the non-linear devices. According to the graph, after finding the operating point, the gradient could be the equivalent conductance through the derivative at that point.</w:t>
      </w:r>
    </w:p>
    <w:p w14:paraId="1B4444EE" w14:textId="57A63376" w:rsidR="007C352E" w:rsidRPr="006442C4" w:rsidRDefault="00410DC3"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drawing>
          <wp:inline distT="0" distB="0" distL="0" distR="0" wp14:anchorId="1E1118A0" wp14:editId="0D8DFF74">
            <wp:extent cx="3654674" cy="2104697"/>
            <wp:effectExtent l="0" t="0" r="3175" b="381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21"/>
                    <a:stretch>
                      <a:fillRect/>
                    </a:stretch>
                  </pic:blipFill>
                  <pic:spPr>
                    <a:xfrm>
                      <a:off x="0" y="0"/>
                      <a:ext cx="3678774" cy="2118576"/>
                    </a:xfrm>
                    <a:prstGeom prst="rect">
                      <a:avLst/>
                    </a:prstGeom>
                  </pic:spPr>
                </pic:pic>
              </a:graphicData>
            </a:graphic>
          </wp:inline>
        </w:drawing>
      </w:r>
    </w:p>
    <w:p w14:paraId="0B605629" w14:textId="3D5157A6" w:rsidR="007C352E" w:rsidRPr="006442C4" w:rsidRDefault="007C352E"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9: operating point)</w:t>
      </w:r>
    </w:p>
    <w:p w14:paraId="0CE6A3CA" w14:textId="07262406" w:rsidR="00125E2A" w:rsidRPr="006442C4" w:rsidRDefault="00125E2A" w:rsidP="00BF705E">
      <w:pPr>
        <w:pStyle w:val="ListParagraph"/>
        <w:spacing w:line="480" w:lineRule="auto"/>
        <w:rPr>
          <w:rFonts w:ascii="Times New Roman" w:eastAsia="Times New Roman" w:hAnsi="Times New Roman" w:cs="Times New Roman"/>
          <w:lang w:val="en-US"/>
        </w:rPr>
      </w:pPr>
    </w:p>
    <w:p w14:paraId="5173DECC" w14:textId="77777777" w:rsidR="003C2AE7" w:rsidRPr="006442C4" w:rsidRDefault="003C2AE7" w:rsidP="00BF705E">
      <w:pPr>
        <w:spacing w:line="480" w:lineRule="auto"/>
        <w:rPr>
          <w:rFonts w:ascii="Times New Roman" w:eastAsia="Times New Roman" w:hAnsi="Times New Roman" w:cs="Times New Roman"/>
          <w:sz w:val="32"/>
          <w:szCs w:val="32"/>
          <w:u w:val="single"/>
          <w:lang w:val="en-US"/>
        </w:rPr>
      </w:pPr>
    </w:p>
    <w:p w14:paraId="20A8E6DE" w14:textId="70142F9F" w:rsidR="005B2E68" w:rsidRPr="006442C4" w:rsidRDefault="005B2E68" w:rsidP="00BF705E">
      <w:pPr>
        <w:pStyle w:val="Heading2"/>
        <w:rPr>
          <w:rFonts w:eastAsia="Times New Roman" w:cs="Times New Roman"/>
          <w:szCs w:val="32"/>
          <w:lang w:val="en-US"/>
        </w:rPr>
      </w:pPr>
      <w:bookmarkStart w:id="73" w:name="_Toc74430070"/>
      <w:bookmarkStart w:id="74" w:name="_Toc74474903"/>
      <w:bookmarkStart w:id="75" w:name="_Toc74474984"/>
      <w:bookmarkStart w:id="76" w:name="_Toc74475040"/>
      <w:bookmarkStart w:id="77" w:name="_Toc74476398"/>
      <w:r w:rsidRPr="006442C4">
        <w:rPr>
          <w:rFonts w:eastAsia="Times New Roman" w:cs="Times New Roman"/>
          <w:szCs w:val="32"/>
          <w:lang w:val="en-US"/>
        </w:rPr>
        <w:lastRenderedPageBreak/>
        <w:t>DC Analysis</w:t>
      </w:r>
      <w:bookmarkEnd w:id="73"/>
      <w:bookmarkEnd w:id="74"/>
      <w:bookmarkEnd w:id="75"/>
      <w:bookmarkEnd w:id="76"/>
      <w:bookmarkEnd w:id="77"/>
    </w:p>
    <w:p w14:paraId="5D8F592F" w14:textId="77777777" w:rsidR="005B2E68" w:rsidRPr="006442C4" w:rsidRDefault="005B2E68"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DC Analysis is mainly used to find the quiescent operating point of each node, and it provides the information for the circuit to be transformed into SSEM. To find this, we used the Newton Raphson Method.</w:t>
      </w:r>
    </w:p>
    <w:p w14:paraId="3D6DB9EE" w14:textId="77777777" w:rsidR="005B2E68" w:rsidRPr="006442C4" w:rsidRDefault="005B2E68" w:rsidP="00BF705E">
      <w:pPr>
        <w:spacing w:line="480" w:lineRule="auto"/>
        <w:rPr>
          <w:rFonts w:ascii="Times New Roman" w:eastAsia="Times New Roman" w:hAnsi="Times New Roman" w:cs="Times New Roman"/>
          <w:sz w:val="32"/>
          <w:szCs w:val="32"/>
          <w:u w:val="single"/>
          <w:lang w:val="en-US"/>
        </w:rPr>
      </w:pPr>
    </w:p>
    <w:p w14:paraId="3B468876" w14:textId="57CBB864" w:rsidR="00125E2A" w:rsidRPr="006442C4" w:rsidRDefault="00026ECE" w:rsidP="00BF705E">
      <w:pPr>
        <w:pStyle w:val="Heading2"/>
        <w:rPr>
          <w:rFonts w:eastAsia="Times New Roman" w:cs="Times New Roman"/>
          <w:lang w:val="en-US"/>
        </w:rPr>
      </w:pPr>
      <w:bookmarkStart w:id="78" w:name="_Toc74430071"/>
      <w:bookmarkStart w:id="79" w:name="_Toc74474904"/>
      <w:bookmarkStart w:id="80" w:name="_Toc74474985"/>
      <w:bookmarkStart w:id="81" w:name="_Toc74475041"/>
      <w:bookmarkStart w:id="82" w:name="_Toc74476399"/>
      <w:r w:rsidRPr="006442C4">
        <w:rPr>
          <w:rFonts w:eastAsia="Times New Roman" w:cs="Times New Roman"/>
          <w:szCs w:val="32"/>
          <w:lang w:val="en-US"/>
        </w:rPr>
        <w:t>Output</w:t>
      </w:r>
      <w:bookmarkEnd w:id="78"/>
      <w:bookmarkEnd w:id="79"/>
      <w:bookmarkEnd w:id="80"/>
      <w:bookmarkEnd w:id="81"/>
      <w:bookmarkEnd w:id="82"/>
    </w:p>
    <w:p w14:paraId="0447D732" w14:textId="6FA6BD2B" w:rsidR="00026ECE" w:rsidRPr="006442C4" w:rsidRDefault="00026ECE" w:rsidP="00BF705E">
      <w:pPr>
        <w:spacing w:line="480" w:lineRule="auto"/>
        <w:rPr>
          <w:rFonts w:ascii="Times New Roman" w:eastAsia="Times New Roman" w:hAnsi="Times New Roman" w:cs="Times New Roman"/>
          <w:color w:val="BF8F00" w:themeColor="accent4" w:themeShade="BF"/>
          <w:lang w:val="en-US"/>
        </w:rPr>
      </w:pPr>
      <w:r w:rsidRPr="006442C4">
        <w:rPr>
          <w:rFonts w:ascii="Times New Roman" w:eastAsia="Times New Roman" w:hAnsi="Times New Roman" w:cs="Times New Roman"/>
          <w:color w:val="000000" w:themeColor="text1"/>
          <w:lang w:val="en-US"/>
        </w:rPr>
        <w:t>O</w:t>
      </w:r>
      <w:r w:rsidRPr="006442C4">
        <w:rPr>
          <w:rFonts w:ascii="Times New Roman" w:eastAsia="Times New Roman" w:hAnsi="Times New Roman" w:cs="Times New Roman"/>
          <w:color w:val="000000" w:themeColor="text1"/>
          <w:lang w:val="en-US"/>
        </w:rPr>
        <w:t>ur</w:t>
      </w:r>
      <w:r w:rsidRPr="006442C4">
        <w:rPr>
          <w:rFonts w:ascii="Times New Roman" w:eastAsia="Times New Roman" w:hAnsi="Times New Roman" w:cs="Times New Roman"/>
          <w:color w:val="000000" w:themeColor="text1"/>
          <w:lang w:val="en-US"/>
        </w:rPr>
        <w:t xml:space="preserve"> initial</w:t>
      </w:r>
      <w:r w:rsidRPr="006442C4">
        <w:rPr>
          <w:rFonts w:ascii="Times New Roman" w:eastAsia="Times New Roman" w:hAnsi="Times New Roman" w:cs="Times New Roman"/>
          <w:color w:val="000000" w:themeColor="text1"/>
          <w:lang w:val="en-US"/>
        </w:rPr>
        <w:t xml:space="preserve"> thought was to apply functions one by one in the main, but then we realized that</w:t>
      </w:r>
      <w:r w:rsidR="00556DB9" w:rsidRPr="006442C4">
        <w:rPr>
          <w:rFonts w:ascii="Times New Roman" w:eastAsia="Times New Roman" w:hAnsi="Times New Roman" w:cs="Times New Roman"/>
          <w:color w:val="000000" w:themeColor="text1"/>
          <w:lang w:val="en-US"/>
        </w:rPr>
        <w:t xml:space="preserve"> it</w:t>
      </w:r>
      <w:r w:rsidRPr="006442C4">
        <w:rPr>
          <w:rFonts w:ascii="Times New Roman" w:eastAsia="Times New Roman" w:hAnsi="Times New Roman" w:cs="Times New Roman"/>
          <w:color w:val="000000" w:themeColor="text1"/>
          <w:lang w:val="en-US"/>
        </w:rPr>
        <w:t xml:space="preserve"> </w:t>
      </w:r>
      <w:r w:rsidR="00556DB9" w:rsidRPr="006442C4">
        <w:rPr>
          <w:rFonts w:ascii="Times New Roman" w:eastAsia="Times New Roman" w:hAnsi="Times New Roman" w:cs="Times New Roman"/>
          <w:color w:val="000000" w:themeColor="text1"/>
          <w:lang w:val="en-US"/>
        </w:rPr>
        <w:t>was</w:t>
      </w:r>
      <w:r w:rsidRPr="006442C4">
        <w:rPr>
          <w:rFonts w:ascii="Times New Roman" w:eastAsia="Times New Roman" w:hAnsi="Times New Roman" w:cs="Times New Roman"/>
          <w:color w:val="000000" w:themeColor="text1"/>
          <w:lang w:val="en-US"/>
        </w:rPr>
        <w:t xml:space="preserve"> messy and decided to integrate all stages into one single void function:</w:t>
      </w:r>
      <w:r w:rsidRPr="006442C4">
        <w:rPr>
          <w:rFonts w:ascii="Times New Roman" w:eastAsia="Times New Roman" w:hAnsi="Times New Roman" w:cs="Times New Roman"/>
          <w:color w:val="000000" w:themeColor="text1"/>
          <w:lang w:val="en-US"/>
        </w:rPr>
        <w:t xml:space="preserve"> </w:t>
      </w:r>
      <w:proofErr w:type="spellStart"/>
      <w:r w:rsidRPr="006442C4">
        <w:rPr>
          <w:rFonts w:ascii="Times New Roman" w:eastAsia="Times New Roman" w:hAnsi="Times New Roman" w:cs="Times New Roman"/>
          <w:color w:val="BF8F00" w:themeColor="accent4" w:themeShade="BF"/>
          <w:lang w:val="en-US"/>
        </w:rPr>
        <w:t>find_final_sol</w:t>
      </w:r>
      <w:proofErr w:type="spellEnd"/>
    </w:p>
    <w:p w14:paraId="0F2A449B" w14:textId="6396A9BA" w:rsidR="00125E2A" w:rsidRPr="006442C4" w:rsidRDefault="00125E2A" w:rsidP="00BF705E">
      <w:pPr>
        <w:pStyle w:val="ListParagraph"/>
        <w:spacing w:line="480" w:lineRule="auto"/>
        <w:rPr>
          <w:rFonts w:ascii="Times New Roman" w:eastAsia="Times New Roman" w:hAnsi="Times New Roman" w:cs="Times New Roman"/>
          <w:lang w:val="en-US"/>
        </w:rPr>
      </w:pPr>
    </w:p>
    <w:p w14:paraId="25FA1FFC" w14:textId="07A9D11B" w:rsidR="00125E2A" w:rsidRPr="006442C4" w:rsidRDefault="00125E2A" w:rsidP="00BF705E">
      <w:pPr>
        <w:pStyle w:val="ListParagraph"/>
        <w:spacing w:line="480" w:lineRule="auto"/>
        <w:rPr>
          <w:rFonts w:ascii="Times New Roman" w:eastAsia="Times New Roman" w:hAnsi="Times New Roman" w:cs="Times New Roman"/>
          <w:lang w:val="en-US"/>
        </w:rPr>
      </w:pPr>
    </w:p>
    <w:p w14:paraId="18C7A206" w14:textId="3D9F6FE9" w:rsidR="00125E2A" w:rsidRPr="006442C4" w:rsidRDefault="00125E2A" w:rsidP="00BF705E">
      <w:pPr>
        <w:pStyle w:val="ListParagraph"/>
        <w:spacing w:line="480" w:lineRule="auto"/>
        <w:rPr>
          <w:rFonts w:ascii="Times New Roman" w:eastAsia="Times New Roman" w:hAnsi="Times New Roman" w:cs="Times New Roman"/>
          <w:lang w:val="en-US"/>
        </w:rPr>
      </w:pPr>
    </w:p>
    <w:p w14:paraId="28950C2C" w14:textId="7900B53E" w:rsidR="00125E2A" w:rsidRPr="006442C4" w:rsidRDefault="00125E2A" w:rsidP="00BF705E">
      <w:pPr>
        <w:pStyle w:val="ListParagraph"/>
        <w:spacing w:line="480" w:lineRule="auto"/>
        <w:rPr>
          <w:rFonts w:ascii="Times New Roman" w:eastAsia="Times New Roman" w:hAnsi="Times New Roman" w:cs="Times New Roman"/>
          <w:lang w:val="en-US"/>
        </w:rPr>
      </w:pPr>
    </w:p>
    <w:p w14:paraId="2B3613BF" w14:textId="54A0428E" w:rsidR="00125E2A" w:rsidRPr="006442C4" w:rsidRDefault="00125E2A" w:rsidP="00BF705E">
      <w:pPr>
        <w:pStyle w:val="ListParagraph"/>
        <w:spacing w:line="480" w:lineRule="auto"/>
        <w:rPr>
          <w:rFonts w:ascii="Times New Roman" w:eastAsia="Times New Roman" w:hAnsi="Times New Roman" w:cs="Times New Roman"/>
          <w:lang w:val="en-US"/>
        </w:rPr>
      </w:pPr>
    </w:p>
    <w:p w14:paraId="211AC60C" w14:textId="77777777" w:rsidR="005037A9" w:rsidRPr="006442C4" w:rsidRDefault="005037A9" w:rsidP="00BF705E">
      <w:pPr>
        <w:pStyle w:val="Heading1"/>
        <w:spacing w:line="480" w:lineRule="auto"/>
        <w:rPr>
          <w:rFonts w:eastAsia="Times New Roman" w:cs="Times New Roman"/>
          <w:b/>
          <w:bCs/>
          <w:szCs w:val="40"/>
          <w:lang w:val="en-US"/>
        </w:rPr>
      </w:pPr>
    </w:p>
    <w:p w14:paraId="438FB4A3" w14:textId="38CE1AEF" w:rsidR="005037A9" w:rsidRPr="006442C4" w:rsidRDefault="005037A9" w:rsidP="00BF705E">
      <w:pPr>
        <w:pStyle w:val="Heading1"/>
        <w:spacing w:line="480" w:lineRule="auto"/>
        <w:rPr>
          <w:rFonts w:eastAsia="Times New Roman" w:cs="Times New Roman"/>
          <w:b/>
          <w:bCs/>
          <w:szCs w:val="40"/>
          <w:lang w:val="en-US"/>
        </w:rPr>
      </w:pPr>
    </w:p>
    <w:p w14:paraId="55EC049C" w14:textId="5A79C0F1" w:rsidR="00BF705E" w:rsidRPr="006442C4" w:rsidRDefault="00BF705E" w:rsidP="00BF705E">
      <w:pPr>
        <w:rPr>
          <w:rFonts w:ascii="Times New Roman" w:hAnsi="Times New Roman" w:cs="Times New Roman"/>
          <w:lang w:val="en-US"/>
        </w:rPr>
      </w:pPr>
    </w:p>
    <w:p w14:paraId="0BEBC973" w14:textId="6F9C09D4" w:rsidR="00BF705E" w:rsidRPr="006442C4" w:rsidRDefault="00BF705E" w:rsidP="00BF705E">
      <w:pPr>
        <w:rPr>
          <w:rFonts w:ascii="Times New Roman" w:hAnsi="Times New Roman" w:cs="Times New Roman"/>
          <w:lang w:val="en-US"/>
        </w:rPr>
      </w:pPr>
    </w:p>
    <w:p w14:paraId="50320E0A" w14:textId="77777777" w:rsidR="00BF705E" w:rsidRPr="006442C4" w:rsidRDefault="00BF705E" w:rsidP="00BF705E">
      <w:pPr>
        <w:rPr>
          <w:rFonts w:ascii="Times New Roman" w:hAnsi="Times New Roman" w:cs="Times New Roman"/>
          <w:lang w:val="en-US"/>
        </w:rPr>
      </w:pPr>
    </w:p>
    <w:p w14:paraId="7066038C" w14:textId="77777777" w:rsidR="005037A9" w:rsidRPr="006442C4" w:rsidRDefault="005037A9" w:rsidP="00BF705E">
      <w:pPr>
        <w:spacing w:line="480" w:lineRule="auto"/>
        <w:rPr>
          <w:rFonts w:ascii="Times New Roman" w:hAnsi="Times New Roman" w:cs="Times New Roman"/>
          <w:lang w:val="en-US"/>
        </w:rPr>
      </w:pPr>
    </w:p>
    <w:p w14:paraId="785E2C88" w14:textId="2E817E11" w:rsidR="003C2AE7" w:rsidRPr="006442C4" w:rsidRDefault="00C34E94" w:rsidP="00BF705E">
      <w:pPr>
        <w:pStyle w:val="Heading1"/>
        <w:spacing w:line="480" w:lineRule="auto"/>
        <w:rPr>
          <w:rFonts w:eastAsia="Times New Roman" w:cs="Times New Roman"/>
          <w:b/>
          <w:bCs/>
          <w:szCs w:val="40"/>
          <w:lang w:val="en-US"/>
        </w:rPr>
      </w:pPr>
      <w:bookmarkStart w:id="83" w:name="_Toc74430072"/>
      <w:bookmarkStart w:id="84" w:name="_Toc74474905"/>
      <w:bookmarkStart w:id="85" w:name="_Toc74474986"/>
      <w:bookmarkStart w:id="86" w:name="_Toc74475042"/>
      <w:bookmarkStart w:id="87" w:name="_Toc74476400"/>
      <w:r w:rsidRPr="006442C4">
        <w:rPr>
          <w:rFonts w:eastAsia="Times New Roman" w:cs="Times New Roman"/>
          <w:b/>
          <w:bCs/>
          <w:szCs w:val="40"/>
          <w:lang w:val="en-US"/>
        </w:rPr>
        <w:lastRenderedPageBreak/>
        <w:t>Implementation</w:t>
      </w:r>
      <w:bookmarkEnd w:id="83"/>
      <w:bookmarkEnd w:id="84"/>
      <w:bookmarkEnd w:id="85"/>
      <w:bookmarkEnd w:id="86"/>
      <w:bookmarkEnd w:id="87"/>
    </w:p>
    <w:p w14:paraId="3F5C6A0A" w14:textId="753C67DF" w:rsidR="00481B11" w:rsidRPr="006442C4" w:rsidRDefault="00481B11" w:rsidP="00BF705E">
      <w:pPr>
        <w:pStyle w:val="Heading2"/>
        <w:rPr>
          <w:rFonts w:eastAsia="Times New Roman" w:cs="Times New Roman"/>
          <w:szCs w:val="32"/>
          <w:lang w:val="en-US"/>
        </w:rPr>
      </w:pPr>
      <w:bookmarkStart w:id="88" w:name="_Toc74430073"/>
      <w:bookmarkStart w:id="89" w:name="_Toc74474906"/>
      <w:bookmarkStart w:id="90" w:name="_Toc74474987"/>
      <w:bookmarkStart w:id="91" w:name="_Toc74475043"/>
      <w:bookmarkStart w:id="92" w:name="_Toc74476401"/>
      <w:r w:rsidRPr="006442C4">
        <w:rPr>
          <w:rFonts w:eastAsia="Times New Roman" w:cs="Times New Roman"/>
          <w:szCs w:val="32"/>
          <w:lang w:val="en-US"/>
        </w:rPr>
        <w:t>Overview</w:t>
      </w:r>
      <w:bookmarkEnd w:id="88"/>
      <w:bookmarkEnd w:id="89"/>
      <w:bookmarkEnd w:id="90"/>
      <w:bookmarkEnd w:id="91"/>
      <w:bookmarkEnd w:id="92"/>
    </w:p>
    <w:p w14:paraId="667D7341" w14:textId="6E7EC301" w:rsidR="005B2E68" w:rsidRPr="006442C4" w:rsidRDefault="00B86A45"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Our implementation inherits the logic and has five central algorithms and several sub algorithms as discussed in the design process.</w:t>
      </w:r>
    </w:p>
    <w:p w14:paraId="100BFCD2" w14:textId="77777777" w:rsidR="00BF705E" w:rsidRPr="006442C4" w:rsidRDefault="00BF705E" w:rsidP="00BF705E">
      <w:pPr>
        <w:spacing w:line="480" w:lineRule="auto"/>
        <w:rPr>
          <w:rFonts w:ascii="Times New Roman" w:eastAsia="Times New Roman" w:hAnsi="Times New Roman" w:cs="Times New Roman"/>
          <w:lang w:val="en-US"/>
        </w:rPr>
      </w:pPr>
    </w:p>
    <w:p w14:paraId="0F889C1C" w14:textId="4836C457" w:rsidR="000C2FCC" w:rsidRPr="006442C4" w:rsidRDefault="000C2FCC" w:rsidP="00BF705E">
      <w:pPr>
        <w:pStyle w:val="Heading2"/>
        <w:rPr>
          <w:rFonts w:eastAsia="Times New Roman" w:cs="Times New Roman"/>
          <w:szCs w:val="32"/>
          <w:lang w:val="en-US"/>
        </w:rPr>
      </w:pPr>
      <w:bookmarkStart w:id="93" w:name="_Toc74430074"/>
      <w:bookmarkStart w:id="94" w:name="_Toc74474907"/>
      <w:bookmarkStart w:id="95" w:name="_Toc74474988"/>
      <w:bookmarkStart w:id="96" w:name="_Toc74475044"/>
      <w:bookmarkStart w:id="97" w:name="_Toc74476402"/>
      <w:r w:rsidRPr="006442C4">
        <w:rPr>
          <w:rFonts w:eastAsia="Times New Roman" w:cs="Times New Roman"/>
          <w:szCs w:val="32"/>
          <w:lang w:val="en-US"/>
        </w:rPr>
        <w:lastRenderedPageBreak/>
        <w:t>Input</w:t>
      </w:r>
      <w:bookmarkEnd w:id="93"/>
      <w:bookmarkEnd w:id="94"/>
      <w:bookmarkEnd w:id="95"/>
      <w:bookmarkEnd w:id="96"/>
      <w:bookmarkEnd w:id="97"/>
    </w:p>
    <w:p w14:paraId="5846BE25" w14:textId="0690A2BD" w:rsidR="00BC0EFB" w:rsidRPr="006442C4" w:rsidRDefault="00E252B9" w:rsidP="00BF705E">
      <w:pPr>
        <w:pStyle w:val="Heading3"/>
        <w:spacing w:line="480" w:lineRule="auto"/>
        <w:rPr>
          <w:rFonts w:ascii="Times New Roman" w:eastAsia="Times New Roman" w:hAnsi="Times New Roman" w:cs="Times New Roman"/>
          <w:color w:val="000000" w:themeColor="text1"/>
          <w:sz w:val="28"/>
          <w:szCs w:val="28"/>
          <w:lang w:val="en-US"/>
        </w:rPr>
      </w:pPr>
      <w:bookmarkStart w:id="98" w:name="_Toc74430075"/>
      <w:bookmarkStart w:id="99" w:name="_Toc74474908"/>
      <w:bookmarkStart w:id="100" w:name="_Toc74474989"/>
      <w:bookmarkStart w:id="101" w:name="_Toc74475045"/>
      <w:bookmarkStart w:id="102" w:name="_Toc74476403"/>
      <w:r w:rsidRPr="006442C4">
        <w:rPr>
          <w:rFonts w:ascii="Times New Roman" w:eastAsia="Times New Roman" w:hAnsi="Times New Roman" w:cs="Times New Roman"/>
          <w:color w:val="000000" w:themeColor="text1"/>
          <w:sz w:val="28"/>
          <w:szCs w:val="28"/>
          <w:lang w:val="en-US"/>
        </w:rPr>
        <w:t>1</w:t>
      </w:r>
      <w:r w:rsidRPr="006442C4">
        <w:rPr>
          <w:rFonts w:ascii="Times New Roman" w:eastAsia="SimSun" w:hAnsi="Times New Roman" w:cs="Times New Roman"/>
          <w:color w:val="000000" w:themeColor="text1"/>
          <w:sz w:val="28"/>
          <w:szCs w:val="28"/>
          <w:lang w:val="en-US"/>
        </w:rPr>
        <w:t>）</w:t>
      </w:r>
      <w:r w:rsidR="00597AFD" w:rsidRPr="006442C4">
        <w:rPr>
          <w:rFonts w:ascii="Times New Roman" w:eastAsia="Times New Roman" w:hAnsi="Times New Roman" w:cs="Times New Roman"/>
          <w:color w:val="000000" w:themeColor="text1"/>
          <w:sz w:val="28"/>
          <w:szCs w:val="28"/>
          <w:lang w:val="en-US"/>
        </w:rPr>
        <w:t>Classif</w:t>
      </w:r>
      <w:r w:rsidRPr="006442C4">
        <w:rPr>
          <w:rFonts w:ascii="Times New Roman" w:eastAsia="Times New Roman" w:hAnsi="Times New Roman" w:cs="Times New Roman"/>
          <w:color w:val="000000" w:themeColor="text1"/>
          <w:sz w:val="28"/>
          <w:szCs w:val="28"/>
          <w:lang w:val="en-US"/>
        </w:rPr>
        <w:t>ication</w:t>
      </w:r>
      <w:bookmarkEnd w:id="98"/>
      <w:bookmarkEnd w:id="99"/>
      <w:bookmarkEnd w:id="100"/>
      <w:bookmarkEnd w:id="101"/>
      <w:bookmarkEnd w:id="102"/>
    </w:p>
    <w:p w14:paraId="2C20A90A" w14:textId="68B7E952" w:rsidR="007C352E" w:rsidRPr="006442C4" w:rsidRDefault="0075565C" w:rsidP="00BF705E">
      <w:pPr>
        <w:pStyle w:val="ListParagraph"/>
        <w:spacing w:line="480" w:lineRule="auto"/>
        <w:jc w:val="center"/>
        <w:rPr>
          <w:rFonts w:ascii="Times New Roman" w:eastAsia="Times New Roman" w:hAnsi="Times New Roman" w:cs="Times New Roman"/>
          <w:lang w:val="en-US"/>
        </w:rPr>
      </w:pPr>
      <w:r w:rsidRPr="0075565C">
        <w:rPr>
          <w:rFonts w:ascii="Times New Roman" w:eastAsia="Times New Roman" w:hAnsi="Times New Roman" w:cs="Times New Roman"/>
          <w:lang w:val="en-US"/>
        </w:rPr>
        <w:drawing>
          <wp:inline distT="0" distB="0" distL="0" distR="0" wp14:anchorId="727EE027" wp14:editId="38DCF440">
            <wp:extent cx="5731510" cy="600837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
                    <a:stretch>
                      <a:fillRect/>
                    </a:stretch>
                  </pic:blipFill>
                  <pic:spPr>
                    <a:xfrm>
                      <a:off x="0" y="0"/>
                      <a:ext cx="5731510" cy="6008370"/>
                    </a:xfrm>
                    <a:prstGeom prst="rect">
                      <a:avLst/>
                    </a:prstGeom>
                  </pic:spPr>
                </pic:pic>
              </a:graphicData>
            </a:graphic>
          </wp:inline>
        </w:drawing>
      </w:r>
    </w:p>
    <w:p w14:paraId="1BA80D49" w14:textId="36889C8A" w:rsidR="007C352E" w:rsidRPr="006442C4" w:rsidRDefault="007C352E"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10: classification)</w:t>
      </w:r>
    </w:p>
    <w:p w14:paraId="5B412243" w14:textId="26629813" w:rsidR="002676C2" w:rsidRPr="006442C4" w:rsidRDefault="00B86A45"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T</w:t>
      </w:r>
      <w:r w:rsidR="00373CEB" w:rsidRPr="006442C4">
        <w:rPr>
          <w:rFonts w:ascii="Times New Roman" w:eastAsia="Times New Roman" w:hAnsi="Times New Roman" w:cs="Times New Roman"/>
          <w:lang w:val="en-US"/>
        </w:rPr>
        <w:t xml:space="preserve">he first step is to define </w:t>
      </w:r>
      <w:r w:rsidR="00032F45" w:rsidRPr="006442C4">
        <w:rPr>
          <w:rFonts w:ascii="Times New Roman" w:eastAsia="Times New Roman" w:hAnsi="Times New Roman" w:cs="Times New Roman"/>
          <w:lang w:val="en-US"/>
        </w:rPr>
        <w:t xml:space="preserve">BJT and MOSFET parameters </w:t>
      </w:r>
      <w:r w:rsidR="00052AAF" w:rsidRPr="006442C4">
        <w:rPr>
          <w:rFonts w:ascii="Times New Roman" w:eastAsia="Times New Roman" w:hAnsi="Times New Roman" w:cs="Times New Roman"/>
          <w:lang w:val="en-US"/>
        </w:rPr>
        <w:t>with specific model</w:t>
      </w:r>
      <w:r w:rsidRPr="006442C4">
        <w:rPr>
          <w:rFonts w:ascii="Times New Roman" w:eastAsia="Times New Roman" w:hAnsi="Times New Roman" w:cs="Times New Roman"/>
          <w:lang w:val="en-US"/>
        </w:rPr>
        <w:t xml:space="preserve"> obtained from LT SPICE</w:t>
      </w:r>
      <w:r w:rsidR="00052AAF" w:rsidRPr="006442C4">
        <w:rPr>
          <w:rFonts w:ascii="Times New Roman" w:eastAsia="Times New Roman" w:hAnsi="Times New Roman" w:cs="Times New Roman"/>
          <w:lang w:val="en-US"/>
        </w:rPr>
        <w:t>.</w:t>
      </w:r>
    </w:p>
    <w:p w14:paraId="004BA45D" w14:textId="6DC6EE11" w:rsidR="00043185" w:rsidRPr="006442C4" w:rsidRDefault="00043185" w:rsidP="00BF705E">
      <w:pPr>
        <w:pStyle w:val="ListParagraph"/>
        <w:spacing w:line="480" w:lineRule="auto"/>
        <w:rPr>
          <w:rFonts w:ascii="Times New Roman" w:hAnsi="Times New Roman" w:cs="Times New Roman"/>
        </w:rPr>
      </w:pPr>
      <w:r w:rsidRPr="006442C4">
        <w:rPr>
          <w:rFonts w:ascii="Times New Roman" w:hAnsi="Times New Roman" w:cs="Times New Roman"/>
        </w:rPr>
        <w:t xml:space="preserve">BJT: </w:t>
      </w:r>
      <w:r w:rsidR="00B12BED" w:rsidRPr="006442C4">
        <w:rPr>
          <w:rFonts w:ascii="Times New Roman" w:hAnsi="Times New Roman" w:cs="Times New Roman"/>
        </w:rPr>
        <w:t>NPN</w:t>
      </w:r>
      <w:r w:rsidRPr="006442C4">
        <w:rPr>
          <w:rFonts w:ascii="Times New Roman" w:hAnsi="Times New Roman" w:cs="Times New Roman"/>
        </w:rPr>
        <w:t>-</w:t>
      </w:r>
      <w:r w:rsidR="00B12BED" w:rsidRPr="006442C4">
        <w:rPr>
          <w:rFonts w:ascii="Times New Roman" w:hAnsi="Times New Roman" w:cs="Times New Roman"/>
        </w:rPr>
        <w:t>2N2222</w:t>
      </w:r>
      <w:r w:rsidR="005B2E68" w:rsidRPr="006442C4">
        <w:rPr>
          <w:rFonts w:ascii="Times New Roman" w:hAnsi="Times New Roman" w:cs="Times New Roman"/>
        </w:rPr>
        <w:t>,</w:t>
      </w:r>
      <w:r w:rsidR="00B12BED" w:rsidRPr="006442C4">
        <w:rPr>
          <w:rFonts w:ascii="Times New Roman" w:hAnsi="Times New Roman" w:cs="Times New Roman"/>
        </w:rPr>
        <w:t xml:space="preserve"> </w:t>
      </w:r>
      <w:r w:rsidR="00B12BED" w:rsidRPr="006442C4">
        <w:rPr>
          <w:rFonts w:ascii="Times New Roman" w:hAnsi="Times New Roman" w:cs="Times New Roman"/>
        </w:rPr>
        <w:t xml:space="preserve"> </w:t>
      </w:r>
      <w:r w:rsidR="00B12BED" w:rsidRPr="006442C4">
        <w:rPr>
          <w:rFonts w:ascii="Times New Roman" w:hAnsi="Times New Roman" w:cs="Times New Roman"/>
        </w:rPr>
        <w:t>PNP</w:t>
      </w:r>
      <w:r w:rsidRPr="006442C4">
        <w:rPr>
          <w:rFonts w:ascii="Times New Roman" w:hAnsi="Times New Roman" w:cs="Times New Roman"/>
        </w:rPr>
        <w:t>-</w:t>
      </w:r>
      <w:r w:rsidR="00B12BED" w:rsidRPr="006442C4">
        <w:rPr>
          <w:rFonts w:ascii="Times New Roman" w:hAnsi="Times New Roman" w:cs="Times New Roman"/>
        </w:rPr>
        <w:t>2N2907</w:t>
      </w:r>
      <w:r w:rsidR="005B2E68" w:rsidRPr="006442C4">
        <w:rPr>
          <w:rFonts w:ascii="Times New Roman" w:hAnsi="Times New Roman" w:cs="Times New Roman"/>
        </w:rPr>
        <w:t>,</w:t>
      </w:r>
      <w:r w:rsidR="00B12BED" w:rsidRPr="006442C4">
        <w:rPr>
          <w:rFonts w:ascii="Times New Roman" w:hAnsi="Times New Roman" w:cs="Times New Roman"/>
        </w:rPr>
        <w:t xml:space="preserve"> </w:t>
      </w:r>
      <w:r w:rsidR="00B12BED" w:rsidRPr="006442C4">
        <w:rPr>
          <w:rFonts w:ascii="Times New Roman" w:hAnsi="Times New Roman" w:cs="Times New Roman"/>
        </w:rPr>
        <w:t xml:space="preserve">  </w:t>
      </w:r>
      <w:r w:rsidRPr="006442C4">
        <w:rPr>
          <w:rFonts w:ascii="Times New Roman" w:hAnsi="Times New Roman" w:cs="Times New Roman"/>
        </w:rPr>
        <w:t>Diode: 1N914</w:t>
      </w:r>
    </w:p>
    <w:p w14:paraId="54295097" w14:textId="77777777" w:rsidR="001344F2" w:rsidRPr="006442C4" w:rsidRDefault="001344F2" w:rsidP="00BF705E">
      <w:pPr>
        <w:pStyle w:val="ListParagraph"/>
        <w:spacing w:line="480" w:lineRule="auto"/>
        <w:rPr>
          <w:rFonts w:ascii="Times New Roman" w:hAnsi="Times New Roman" w:cs="Times New Roman"/>
        </w:rPr>
      </w:pPr>
    </w:p>
    <w:p w14:paraId="73469269" w14:textId="334DF833" w:rsidR="0053601A" w:rsidRPr="006442C4" w:rsidRDefault="00F17200"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lastRenderedPageBreak/>
        <w:t xml:space="preserve">We chose to define these classes and use virtual functions because general contains virtual functions that are used to obtain specific data. </w:t>
      </w:r>
      <w:r w:rsidR="001344F2" w:rsidRPr="006442C4">
        <w:rPr>
          <w:rFonts w:ascii="Times New Roman" w:hAnsi="Times New Roman" w:cs="Times New Roman"/>
        </w:rPr>
        <w:t>Components do not share the same parameters and behavio</w:t>
      </w:r>
      <w:r w:rsidR="00410DC3" w:rsidRPr="006442C4">
        <w:rPr>
          <w:rFonts w:ascii="Times New Roman" w:hAnsi="Times New Roman" w:cs="Times New Roman"/>
        </w:rPr>
        <w:t>u</w:t>
      </w:r>
      <w:r w:rsidR="001344F2" w:rsidRPr="006442C4">
        <w:rPr>
          <w:rFonts w:ascii="Times New Roman" w:hAnsi="Times New Roman" w:cs="Times New Roman"/>
        </w:rPr>
        <w:t>r</w:t>
      </w:r>
      <w:r w:rsidRPr="006442C4">
        <w:rPr>
          <w:rFonts w:ascii="Times New Roman" w:hAnsi="Times New Roman" w:cs="Times New Roman"/>
        </w:rPr>
        <w:t>,</w:t>
      </w:r>
      <w:r w:rsidR="001344F2" w:rsidRPr="006442C4">
        <w:rPr>
          <w:rFonts w:ascii="Times New Roman" w:hAnsi="Times New Roman" w:cs="Times New Roman"/>
        </w:rPr>
        <w:t xml:space="preserve"> so we cannot simply apply one function to get data for all of them. </w:t>
      </w:r>
      <w:r w:rsidRPr="006442C4">
        <w:rPr>
          <w:rFonts w:ascii="Times New Roman" w:hAnsi="Times New Roman" w:cs="Times New Roman"/>
        </w:rPr>
        <w:t>Inherited from the general, the component classes below have their unique parameters as private members so that they can overwrite the virtual functions using their own parameters.</w:t>
      </w:r>
    </w:p>
    <w:p w14:paraId="67304FD3" w14:textId="7E23E84B" w:rsidR="00043185" w:rsidRPr="006442C4" w:rsidRDefault="00043185" w:rsidP="00BF705E">
      <w:pPr>
        <w:pStyle w:val="ListParagraph"/>
        <w:spacing w:line="480" w:lineRule="auto"/>
        <w:jc w:val="both"/>
        <w:rPr>
          <w:rFonts w:ascii="Times New Roman" w:hAnsi="Times New Roman" w:cs="Times New Roman"/>
          <w:color w:val="00F6A2"/>
        </w:rPr>
      </w:pPr>
      <w:r w:rsidRPr="006442C4">
        <w:rPr>
          <w:rFonts w:ascii="Times New Roman" w:hAnsi="Times New Roman" w:cs="Times New Roman"/>
          <w:color w:val="00F6A2"/>
        </w:rPr>
        <w:drawing>
          <wp:inline distT="0" distB="0" distL="0" distR="0" wp14:anchorId="6085E491" wp14:editId="0259A754">
            <wp:extent cx="5217459" cy="1338759"/>
            <wp:effectExtent l="0" t="0" r="254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23"/>
                    <a:stretch>
                      <a:fillRect/>
                    </a:stretch>
                  </pic:blipFill>
                  <pic:spPr>
                    <a:xfrm>
                      <a:off x="0" y="0"/>
                      <a:ext cx="5245948" cy="1346069"/>
                    </a:xfrm>
                    <a:prstGeom prst="rect">
                      <a:avLst/>
                    </a:prstGeom>
                  </pic:spPr>
                </pic:pic>
              </a:graphicData>
            </a:graphic>
          </wp:inline>
        </w:drawing>
      </w:r>
    </w:p>
    <w:p w14:paraId="23487105" w14:textId="75FA0821" w:rsidR="007C352E" w:rsidRPr="006442C4" w:rsidRDefault="007C352E"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1</w:t>
      </w:r>
      <w:r w:rsidRPr="006442C4">
        <w:rPr>
          <w:rFonts w:ascii="Times New Roman" w:eastAsia="Times New Roman" w:hAnsi="Times New Roman" w:cs="Times New Roman"/>
          <w:lang w:val="en-US"/>
        </w:rPr>
        <w:t>1</w:t>
      </w:r>
      <w:r w:rsidRPr="006442C4">
        <w:rPr>
          <w:rFonts w:ascii="Times New Roman" w:eastAsia="Times New Roman" w:hAnsi="Times New Roman" w:cs="Times New Roman"/>
          <w:lang w:val="en-US"/>
        </w:rPr>
        <w:t xml:space="preserve">: </w:t>
      </w:r>
      <w:r w:rsidRPr="006442C4">
        <w:rPr>
          <w:rFonts w:ascii="Times New Roman" w:eastAsia="Times New Roman" w:hAnsi="Times New Roman" w:cs="Times New Roman"/>
          <w:lang w:val="en-US"/>
        </w:rPr>
        <w:t>class)</w:t>
      </w:r>
    </w:p>
    <w:p w14:paraId="1416C2F7" w14:textId="77777777" w:rsidR="003C2AE7" w:rsidRPr="006442C4" w:rsidRDefault="003C2AE7" w:rsidP="00BF705E">
      <w:pPr>
        <w:pStyle w:val="ListParagraph"/>
        <w:spacing w:line="480" w:lineRule="auto"/>
        <w:jc w:val="center"/>
        <w:rPr>
          <w:rFonts w:ascii="Times New Roman" w:eastAsia="Times New Roman" w:hAnsi="Times New Roman" w:cs="Times New Roman"/>
          <w:lang w:val="en-US"/>
        </w:rPr>
      </w:pPr>
    </w:p>
    <w:p w14:paraId="48D3E092" w14:textId="6F1FBAAE" w:rsidR="007C352E" w:rsidRPr="006442C4" w:rsidRDefault="00AC12DA"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general</w:t>
      </w:r>
      <w:r w:rsidRPr="006442C4">
        <w:rPr>
          <w:rFonts w:ascii="Times New Roman" w:hAnsi="Times New Roman" w:cs="Times New Roman"/>
        </w:rPr>
        <w:t>:</w:t>
      </w:r>
      <w:r w:rsidR="00DA6019" w:rsidRPr="006442C4">
        <w:rPr>
          <w:rFonts w:ascii="Times New Roman" w:hAnsi="Times New Roman" w:cs="Times New Roman"/>
        </w:rPr>
        <w:t xml:space="preserve"> </w:t>
      </w:r>
      <w:r w:rsidR="00DA6019" w:rsidRPr="006442C4">
        <w:rPr>
          <w:rFonts w:ascii="Times New Roman" w:hAnsi="Times New Roman" w:cs="Times New Roman"/>
          <w:color w:val="BF8F00" w:themeColor="accent4" w:themeShade="BF"/>
        </w:rPr>
        <w:t>c</w:t>
      </w:r>
      <w:r w:rsidR="00F17200" w:rsidRPr="006442C4">
        <w:rPr>
          <w:rFonts w:ascii="Times New Roman" w:hAnsi="Times New Roman" w:cs="Times New Roman"/>
          <w:color w:val="BF8F00" w:themeColor="accent4" w:themeShade="BF"/>
        </w:rPr>
        <w:t>onductance</w:t>
      </w:r>
      <w:r w:rsidR="00F17200" w:rsidRPr="006442C4">
        <w:rPr>
          <w:rFonts w:ascii="Times New Roman" w:hAnsi="Times New Roman" w:cs="Times New Roman"/>
        </w:rPr>
        <w:t xml:space="preserve"> is used to calculate conductance at a given angular frequency. </w:t>
      </w:r>
      <w:r w:rsidR="00F17200" w:rsidRPr="006442C4">
        <w:rPr>
          <w:rFonts w:ascii="Times New Roman" w:hAnsi="Times New Roman" w:cs="Times New Roman"/>
          <w:color w:val="BF8F00" w:themeColor="accent4" w:themeShade="BF"/>
        </w:rPr>
        <w:t>nodes</w:t>
      </w:r>
      <w:r w:rsidR="00F17200" w:rsidRPr="006442C4">
        <w:rPr>
          <w:rFonts w:ascii="Times New Roman" w:hAnsi="Times New Roman" w:cs="Times New Roman"/>
        </w:rPr>
        <w:t xml:space="preserve"> indicates the number of nodes connecting to the component, which in most cases is two. Thus, </w:t>
      </w:r>
      <w:r w:rsidR="00F17200" w:rsidRPr="006442C4">
        <w:rPr>
          <w:rFonts w:ascii="Times New Roman" w:hAnsi="Times New Roman" w:cs="Times New Roman"/>
          <w:color w:val="BF8F00" w:themeColor="accent4" w:themeShade="BF"/>
        </w:rPr>
        <w:t xml:space="preserve">get_node </w:t>
      </w:r>
      <w:r w:rsidR="00F17200" w:rsidRPr="006442C4">
        <w:rPr>
          <w:rFonts w:ascii="Times New Roman" w:hAnsi="Times New Roman" w:cs="Times New Roman"/>
        </w:rPr>
        <w:t xml:space="preserve">and </w:t>
      </w:r>
      <w:r w:rsidR="00F17200" w:rsidRPr="006442C4">
        <w:rPr>
          <w:rFonts w:ascii="Times New Roman" w:hAnsi="Times New Roman" w:cs="Times New Roman"/>
          <w:color w:val="BF8F00" w:themeColor="accent4" w:themeShade="BF"/>
        </w:rPr>
        <w:t xml:space="preserve">get_polarity </w:t>
      </w:r>
      <w:r w:rsidR="00F17200" w:rsidRPr="006442C4">
        <w:rPr>
          <w:rFonts w:ascii="Times New Roman" w:hAnsi="Times New Roman" w:cs="Times New Roman"/>
        </w:rPr>
        <w:t xml:space="preserve">only consider the situation where the number of nodes is two. The former is to used arrange the two nodes in ascending order; the latter is designed to indicate the positive and negative polarities of the two nodes since polarity plays an essential role for specific components. </w:t>
      </w:r>
      <w:r w:rsidR="00F17200" w:rsidRPr="006442C4">
        <w:rPr>
          <w:rFonts w:ascii="Times New Roman" w:hAnsi="Times New Roman" w:cs="Times New Roman"/>
          <w:color w:val="BF8F00" w:themeColor="accent4" w:themeShade="BF"/>
        </w:rPr>
        <w:t xml:space="preserve">get_type </w:t>
      </w:r>
      <w:r w:rsidR="00F17200" w:rsidRPr="006442C4">
        <w:rPr>
          <w:rFonts w:ascii="Times New Roman" w:hAnsi="Times New Roman" w:cs="Times New Roman"/>
        </w:rPr>
        <w:t xml:space="preserve">is used to return the name of the component:  </w:t>
      </w:r>
      <w:r w:rsidR="00410DC3" w:rsidRPr="006442C4">
        <w:rPr>
          <w:rFonts w:ascii="Times New Roman" w:hAnsi="Times New Roman" w:cs="Times New Roman"/>
        </w:rPr>
        <w:t xml:space="preserve">R </w:t>
      </w:r>
      <w:r w:rsidR="00F17200" w:rsidRPr="006442C4">
        <w:rPr>
          <w:rFonts w:ascii="Times New Roman" w:hAnsi="Times New Roman" w:cs="Times New Roman"/>
        </w:rPr>
        <w:t>for resistor,</w:t>
      </w:r>
      <w:r w:rsidR="00410DC3" w:rsidRPr="006442C4">
        <w:rPr>
          <w:rFonts w:ascii="Times New Roman" w:hAnsi="Times New Roman" w:cs="Times New Roman"/>
        </w:rPr>
        <w:t xml:space="preserve"> etc</w:t>
      </w:r>
      <w:r w:rsidR="00410DC3" w:rsidRPr="006442C4">
        <w:rPr>
          <w:rFonts w:ascii="Times New Roman" w:hAnsi="Times New Roman" w:cs="Times New Roman"/>
        </w:rPr>
        <w:t xml:space="preserve">. </w:t>
      </w:r>
      <w:r w:rsidR="001838A8" w:rsidRPr="006442C4">
        <w:rPr>
          <w:rFonts w:ascii="Times New Roman" w:hAnsi="Times New Roman" w:cs="Times New Roman"/>
        </w:rPr>
        <w:t>T</w:t>
      </w:r>
      <w:r w:rsidR="00F17200" w:rsidRPr="006442C4">
        <w:rPr>
          <w:rFonts w:ascii="Times New Roman" w:hAnsi="Times New Roman" w:cs="Times New Roman"/>
        </w:rPr>
        <w:t xml:space="preserve">he last </w:t>
      </w:r>
      <w:r w:rsidR="001838A8" w:rsidRPr="006442C4">
        <w:rPr>
          <w:rFonts w:ascii="Times New Roman" w:hAnsi="Times New Roman" w:cs="Times New Roman"/>
        </w:rPr>
        <w:t>function</w:t>
      </w:r>
      <w:r w:rsidR="00F17200" w:rsidRPr="006442C4">
        <w:rPr>
          <w:rFonts w:ascii="Times New Roman" w:hAnsi="Times New Roman" w:cs="Times New Roman"/>
        </w:rPr>
        <w:t xml:space="preserve"> is a destructor, The nodes are defined as protected so that they can be accessed and used in the derived classes below.</w:t>
      </w:r>
    </w:p>
    <w:p w14:paraId="2F498678" w14:textId="77777777" w:rsidR="003C2AE7" w:rsidRPr="006442C4" w:rsidRDefault="003C2AE7" w:rsidP="00BF705E">
      <w:pPr>
        <w:pStyle w:val="ListParagraph"/>
        <w:spacing w:line="480" w:lineRule="auto"/>
        <w:jc w:val="both"/>
        <w:rPr>
          <w:rFonts w:ascii="Times New Roman" w:hAnsi="Times New Roman" w:cs="Times New Roman"/>
        </w:rPr>
      </w:pPr>
    </w:p>
    <w:p w14:paraId="65FCDD1E" w14:textId="035B0E12" w:rsidR="00E2558E" w:rsidRPr="006442C4" w:rsidRDefault="000931EF"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Resistor</w:t>
      </w:r>
      <w:r w:rsidRPr="006442C4">
        <w:rPr>
          <w:rFonts w:ascii="Times New Roman" w:hAnsi="Times New Roman" w:cs="Times New Roman"/>
        </w:rPr>
        <w:t xml:space="preserve">: </w:t>
      </w:r>
      <w:r w:rsidR="00ED519A" w:rsidRPr="006442C4">
        <w:rPr>
          <w:rFonts w:ascii="Times New Roman" w:hAnsi="Times New Roman" w:cs="Times New Roman"/>
        </w:rPr>
        <w:t xml:space="preserve">This is a derived class of the class general and inherits from the public, </w:t>
      </w:r>
      <w:r w:rsidR="00ED519A" w:rsidRPr="006442C4">
        <w:rPr>
          <w:rFonts w:ascii="Times New Roman" w:hAnsi="Times New Roman" w:cs="Times New Roman"/>
          <w:color w:val="000000" w:themeColor="text1"/>
        </w:rPr>
        <w:t>so we input the nodes</w:t>
      </w:r>
      <w:r w:rsidR="00DA6019" w:rsidRPr="006442C4">
        <w:rPr>
          <w:rFonts w:ascii="Times New Roman" w:hAnsi="Times New Roman" w:cs="Times New Roman"/>
          <w:color w:val="000000" w:themeColor="text1"/>
        </w:rPr>
        <w:t xml:space="preserve">, </w:t>
      </w:r>
      <w:r w:rsidR="00ED519A" w:rsidRPr="006442C4">
        <w:rPr>
          <w:rFonts w:ascii="Times New Roman" w:hAnsi="Times New Roman" w:cs="Times New Roman"/>
          <w:color w:val="000000" w:themeColor="text1"/>
        </w:rPr>
        <w:t>type</w:t>
      </w:r>
      <w:r w:rsidR="00DA6019" w:rsidRPr="006442C4">
        <w:rPr>
          <w:rFonts w:ascii="Times New Roman" w:hAnsi="Times New Roman" w:cs="Times New Roman"/>
          <w:color w:val="000000" w:themeColor="text1"/>
        </w:rPr>
        <w:t>s</w:t>
      </w:r>
      <w:r w:rsidR="00ED519A" w:rsidRPr="006442C4">
        <w:rPr>
          <w:rFonts w:ascii="Times New Roman" w:hAnsi="Times New Roman" w:cs="Times New Roman"/>
          <w:color w:val="000000" w:themeColor="text1"/>
        </w:rPr>
        <w:t xml:space="preserve"> and </w:t>
      </w:r>
      <w:r w:rsidR="00DA6019" w:rsidRPr="006442C4">
        <w:rPr>
          <w:rFonts w:ascii="Times New Roman" w:hAnsi="Times New Roman" w:cs="Times New Roman"/>
          <w:color w:val="000000" w:themeColor="text1"/>
        </w:rPr>
        <w:t xml:space="preserve">also </w:t>
      </w:r>
      <w:r w:rsidR="00ED519A" w:rsidRPr="006442C4">
        <w:rPr>
          <w:rFonts w:ascii="Times New Roman" w:hAnsi="Times New Roman" w:cs="Times New Roman"/>
          <w:color w:val="000000" w:themeColor="text1"/>
        </w:rPr>
        <w:t>resistance a unique member of Resistor</w:t>
      </w:r>
      <w:r w:rsidR="00DA6019" w:rsidRPr="006442C4">
        <w:rPr>
          <w:rFonts w:ascii="Times New Roman" w:hAnsi="Times New Roman" w:cs="Times New Roman"/>
          <w:color w:val="000000" w:themeColor="text1"/>
        </w:rPr>
        <w:t xml:space="preserve"> </w:t>
      </w:r>
      <w:r w:rsidR="00DA6019" w:rsidRPr="006442C4">
        <w:rPr>
          <w:rFonts w:ascii="Times New Roman" w:hAnsi="Times New Roman" w:cs="Times New Roman"/>
          <w:color w:val="000000" w:themeColor="text1"/>
        </w:rPr>
        <w:t xml:space="preserve">in </w:t>
      </w:r>
      <w:r w:rsidR="00DA6019" w:rsidRPr="006442C4">
        <w:rPr>
          <w:rFonts w:ascii="Times New Roman" w:hAnsi="Times New Roman" w:cs="Times New Roman"/>
          <w:color w:val="000000" w:themeColor="text1"/>
        </w:rPr>
        <w:t xml:space="preserve">the </w:t>
      </w:r>
      <w:r w:rsidR="00DA6019" w:rsidRPr="006442C4">
        <w:rPr>
          <w:rFonts w:ascii="Times New Roman" w:hAnsi="Times New Roman" w:cs="Times New Roman"/>
          <w:color w:val="000000" w:themeColor="text1"/>
        </w:rPr>
        <w:lastRenderedPageBreak/>
        <w:t>class</w:t>
      </w:r>
      <w:r w:rsidR="00DA6019" w:rsidRPr="006442C4">
        <w:rPr>
          <w:rFonts w:ascii="Times New Roman" w:hAnsi="Times New Roman" w:cs="Times New Roman"/>
          <w:color w:val="000000" w:themeColor="text1"/>
        </w:rPr>
        <w:t xml:space="preserve"> constructor list</w:t>
      </w:r>
      <w:r w:rsidR="00ED519A" w:rsidRPr="006442C4">
        <w:rPr>
          <w:rFonts w:ascii="Times New Roman" w:hAnsi="Times New Roman" w:cs="Times New Roman"/>
        </w:rPr>
        <w:t xml:space="preserve">. </w:t>
      </w:r>
      <w:r w:rsidRPr="006442C4">
        <w:rPr>
          <w:rFonts w:ascii="Times New Roman" w:hAnsi="Times New Roman" w:cs="Times New Roman"/>
        </w:rPr>
        <w:t xml:space="preserve">The </w:t>
      </w:r>
      <w:r w:rsidRPr="006442C4">
        <w:rPr>
          <w:rFonts w:ascii="Times New Roman" w:hAnsi="Times New Roman" w:cs="Times New Roman"/>
          <w:color w:val="BF8F00" w:themeColor="accent4" w:themeShade="BF"/>
        </w:rPr>
        <w:t>conductance</w:t>
      </w:r>
      <w:r w:rsidRPr="006442C4">
        <w:rPr>
          <w:rFonts w:ascii="Times New Roman" w:hAnsi="Times New Roman" w:cs="Times New Roman"/>
        </w:rPr>
        <w:t xml:space="preserve"> is rewritten to return </w:t>
      </w:r>
      <m:oMath>
        <m:f>
          <m:fPr>
            <m:type m:val="skw"/>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R</m:t>
            </m:r>
          </m:den>
        </m:f>
      </m:oMath>
      <w:r w:rsidRPr="006442C4">
        <w:rPr>
          <w:rFonts w:ascii="Times New Roman" w:hAnsi="Times New Roman" w:cs="Times New Roman"/>
        </w:rPr>
        <w:t xml:space="preserve"> to calculate </w:t>
      </w:r>
      <w:r w:rsidR="00443442" w:rsidRPr="006442C4">
        <w:rPr>
          <w:rFonts w:ascii="Times New Roman" w:hAnsi="Times New Roman" w:cs="Times New Roman"/>
        </w:rPr>
        <w:t xml:space="preserve">the </w:t>
      </w:r>
      <w:r w:rsidRPr="006442C4">
        <w:rPr>
          <w:rFonts w:ascii="Times New Roman" w:hAnsi="Times New Roman" w:cs="Times New Roman"/>
        </w:rPr>
        <w:t xml:space="preserve">conductance </w:t>
      </w:r>
      <w:r w:rsidR="00443442" w:rsidRPr="006442C4">
        <w:rPr>
          <w:rFonts w:ascii="Times New Roman" w:hAnsi="Times New Roman" w:cs="Times New Roman"/>
        </w:rPr>
        <w:t>of</w:t>
      </w:r>
      <w:r w:rsidRPr="006442C4">
        <w:rPr>
          <w:rFonts w:ascii="Times New Roman" w:hAnsi="Times New Roman" w:cs="Times New Roman"/>
        </w:rPr>
        <w:t xml:space="preserve"> a resistor (constant over all frequencies). </w:t>
      </w:r>
    </w:p>
    <w:p w14:paraId="57377186" w14:textId="77777777" w:rsidR="007C352E" w:rsidRPr="006442C4" w:rsidRDefault="007C352E" w:rsidP="00BF705E">
      <w:pPr>
        <w:pStyle w:val="ListParagraph"/>
        <w:spacing w:line="480" w:lineRule="auto"/>
        <w:jc w:val="both"/>
        <w:rPr>
          <w:rFonts w:ascii="Times New Roman" w:hAnsi="Times New Roman" w:cs="Times New Roman"/>
        </w:rPr>
      </w:pPr>
    </w:p>
    <w:p w14:paraId="28349C9B" w14:textId="0B909916" w:rsidR="00C2684B" w:rsidRPr="006442C4" w:rsidRDefault="00C65F39" w:rsidP="004C2E7A">
      <w:pPr>
        <w:pStyle w:val="ListParagraph"/>
        <w:numPr>
          <w:ilvl w:val="0"/>
          <w:numId w:val="1"/>
        </w:numPr>
        <w:spacing w:line="480" w:lineRule="auto"/>
        <w:jc w:val="both"/>
        <w:rPr>
          <w:rFonts w:ascii="Times New Roman" w:hAnsi="Times New Roman" w:cs="Times New Roman"/>
          <w:sz w:val="15"/>
          <w:szCs w:val="15"/>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Capacitor</w:t>
      </w:r>
      <w:r w:rsidRPr="006442C4">
        <w:rPr>
          <w:rFonts w:ascii="Times New Roman" w:hAnsi="Times New Roman" w:cs="Times New Roman"/>
        </w:rPr>
        <w:t xml:space="preserve">: </w:t>
      </w:r>
      <w:r w:rsidR="00ED519A" w:rsidRPr="006442C4">
        <w:rPr>
          <w:rFonts w:ascii="Times New Roman" w:hAnsi="Times New Roman" w:cs="Times New Roman"/>
        </w:rPr>
        <w:t>Unlike resistors with real conductance, capacitors are reactive components that react to change and thus have purely imaginary conductance.</w:t>
      </w:r>
    </w:p>
    <w:p w14:paraId="454DA63A" w14:textId="77777777" w:rsidR="00ED519A" w:rsidRPr="006442C4" w:rsidRDefault="00ED519A" w:rsidP="00BF705E">
      <w:pPr>
        <w:pStyle w:val="ListParagraph"/>
        <w:spacing w:line="480" w:lineRule="auto"/>
        <w:jc w:val="both"/>
        <w:rPr>
          <w:rFonts w:ascii="Times New Roman" w:hAnsi="Times New Roman" w:cs="Times New Roman"/>
          <w:sz w:val="15"/>
          <w:szCs w:val="15"/>
        </w:rPr>
      </w:pPr>
    </w:p>
    <w:p w14:paraId="7F97F2E0" w14:textId="351645F9" w:rsidR="003B2EAE" w:rsidRPr="006442C4" w:rsidRDefault="003B2EAE"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003C023C" w:rsidRPr="006442C4">
        <w:rPr>
          <w:rFonts w:ascii="Times New Roman" w:hAnsi="Times New Roman" w:cs="Times New Roman"/>
          <w:color w:val="00DFA3"/>
        </w:rPr>
        <w:t>Inductor</w:t>
      </w:r>
      <w:r w:rsidRPr="006442C4">
        <w:rPr>
          <w:rFonts w:ascii="Times New Roman" w:hAnsi="Times New Roman" w:cs="Times New Roman"/>
        </w:rPr>
        <w:t xml:space="preserve">: </w:t>
      </w:r>
      <w:r w:rsidR="00ED519A" w:rsidRPr="006442C4">
        <w:rPr>
          <w:rFonts w:ascii="Times New Roman" w:hAnsi="Times New Roman" w:cs="Times New Roman"/>
        </w:rPr>
        <w:t xml:space="preserve"> Similar to capacitors, inductors are also reactive components and have</w:t>
      </w:r>
      <w:r w:rsidR="00ED519A" w:rsidRPr="006442C4">
        <w:rPr>
          <w:rFonts w:ascii="Times New Roman" w:hAnsi="Times New Roman" w:cs="Times New Roman"/>
        </w:rPr>
        <w:t xml:space="preserve"> </w:t>
      </w:r>
      <w:r w:rsidR="00ED519A" w:rsidRPr="006442C4">
        <w:rPr>
          <w:rFonts w:ascii="Times New Roman" w:hAnsi="Times New Roman" w:cs="Times New Roman"/>
        </w:rPr>
        <w:t>imaginary and negative conductance.</w:t>
      </w:r>
    </w:p>
    <w:p w14:paraId="32872CD6" w14:textId="77777777" w:rsidR="00ED519A" w:rsidRPr="006442C4" w:rsidRDefault="00ED519A" w:rsidP="00BF705E">
      <w:pPr>
        <w:spacing w:line="480" w:lineRule="auto"/>
        <w:jc w:val="both"/>
        <w:rPr>
          <w:rFonts w:ascii="Times New Roman" w:hAnsi="Times New Roman" w:cs="Times New Roman"/>
        </w:rPr>
      </w:pPr>
    </w:p>
    <w:p w14:paraId="5B676AF4" w14:textId="47837459" w:rsidR="00A847E3" w:rsidRPr="006442C4" w:rsidRDefault="00E2534F" w:rsidP="004C2E7A">
      <w:pPr>
        <w:pStyle w:val="ListParagraph"/>
        <w:numPr>
          <w:ilvl w:val="0"/>
          <w:numId w:val="1"/>
        </w:numPr>
        <w:spacing w:line="480" w:lineRule="auto"/>
        <w:rPr>
          <w:rFonts w:ascii="Times New Roman" w:hAnsi="Times New Roman" w:cs="Times New Roman"/>
          <w:color w:val="000000" w:themeColor="text1"/>
        </w:rPr>
      </w:pPr>
      <w:r w:rsidRPr="006442C4">
        <w:rPr>
          <w:rFonts w:ascii="Times New Roman" w:hAnsi="Times New Roman" w:cs="Times New Roman"/>
          <w:color w:val="00C9F6"/>
        </w:rPr>
        <w:t>class</w:t>
      </w:r>
      <w:r w:rsidRPr="006442C4">
        <w:rPr>
          <w:rFonts w:ascii="Times New Roman" w:hAnsi="Times New Roman" w:cs="Times New Roman"/>
          <w:color w:val="000000" w:themeColor="text1"/>
        </w:rPr>
        <w:t xml:space="preserve"> </w:t>
      </w:r>
      <w:r w:rsidRPr="006442C4">
        <w:rPr>
          <w:rFonts w:ascii="Times New Roman" w:hAnsi="Times New Roman" w:cs="Times New Roman"/>
          <w:color w:val="00DFA3"/>
        </w:rPr>
        <w:t>Diode</w:t>
      </w:r>
      <w:r w:rsidRPr="006442C4">
        <w:rPr>
          <w:rFonts w:ascii="Times New Roman" w:hAnsi="Times New Roman" w:cs="Times New Roman"/>
          <w:color w:val="000000" w:themeColor="text1"/>
        </w:rPr>
        <w:t>:</w:t>
      </w:r>
      <w:r w:rsidR="00F60212" w:rsidRPr="006442C4">
        <w:rPr>
          <w:rFonts w:ascii="Times New Roman" w:hAnsi="Times New Roman" w:cs="Times New Roman"/>
          <w:color w:val="000000" w:themeColor="text1"/>
        </w:rPr>
        <w:t xml:space="preserve"> </w:t>
      </w:r>
      <w:r w:rsidR="00AD2506" w:rsidRPr="006442C4">
        <w:rPr>
          <w:rFonts w:ascii="Times New Roman" w:hAnsi="Times New Roman" w:cs="Times New Roman"/>
          <w:color w:val="000000" w:themeColor="text1"/>
        </w:rPr>
        <w:t>LT SPICE model</w:t>
      </w:r>
      <w:r w:rsidR="004E5B7A" w:rsidRPr="006442C4">
        <w:rPr>
          <w:rFonts w:ascii="Times New Roman" w:hAnsi="Times New Roman" w:cs="Times New Roman"/>
          <w:color w:val="000000" w:themeColor="text1"/>
        </w:rPr>
        <w:t xml:space="preserve">: </w:t>
      </w:r>
      <w:r w:rsidR="00344B53" w:rsidRPr="006442C4">
        <w:rPr>
          <w:rFonts w:ascii="Times New Roman" w:hAnsi="Times New Roman" w:cs="Times New Roman"/>
          <w:color w:val="000000" w:themeColor="text1"/>
        </w:rPr>
        <w:t>1N914</w:t>
      </w:r>
      <w:r w:rsidR="00ED519A" w:rsidRPr="006442C4">
        <w:rPr>
          <w:rFonts w:ascii="Times New Roman" w:hAnsi="Times New Roman" w:cs="Times New Roman"/>
          <w:color w:val="000000" w:themeColor="text1"/>
        </w:rPr>
        <w:t>.</w:t>
      </w:r>
      <w:r w:rsidR="00F45319" w:rsidRPr="006442C4">
        <w:rPr>
          <w:rFonts w:ascii="Times New Roman" w:hAnsi="Times New Roman" w:cs="Times New Roman"/>
          <w:color w:val="000000" w:themeColor="text1"/>
        </w:rPr>
        <w:t xml:space="preserve"> </w:t>
      </w:r>
      <w:r w:rsidR="00F45319" w:rsidRPr="006442C4">
        <w:rPr>
          <w:rFonts w:ascii="Times New Roman" w:hAnsi="Times New Roman" w:cs="Times New Roman"/>
          <w:color w:val="BF8F00" w:themeColor="accent4" w:themeShade="BF"/>
        </w:rPr>
        <w:t>id</w:t>
      </w:r>
      <w:r w:rsidR="00F45319" w:rsidRPr="006442C4">
        <w:rPr>
          <w:rFonts w:ascii="Times New Roman" w:hAnsi="Times New Roman" w:cs="Times New Roman"/>
          <w:color w:val="000000" w:themeColor="text1"/>
        </w:rPr>
        <w:t xml:space="preserve"> </w:t>
      </w:r>
      <w:r w:rsidR="005537FB" w:rsidRPr="006442C4">
        <w:rPr>
          <w:rFonts w:ascii="Times New Roman" w:hAnsi="Times New Roman" w:cs="Times New Roman"/>
          <w:color w:val="000000" w:themeColor="text1"/>
        </w:rPr>
        <w:t xml:space="preserve">calculates the </w:t>
      </w:r>
      <w:r w:rsidR="00301D90" w:rsidRPr="006442C4">
        <w:rPr>
          <w:rFonts w:ascii="Times New Roman" w:hAnsi="Times New Roman" w:cs="Times New Roman"/>
          <w:color w:val="000000" w:themeColor="text1"/>
        </w:rPr>
        <w:t>diode current using formula</w:t>
      </w:r>
      <w:r w:rsidR="00ED519A" w:rsidRPr="006442C4">
        <w:rPr>
          <w:rFonts w:ascii="Times New Roman" w:hAnsi="Times New Roman" w:cs="Times New Roman"/>
          <w:color w:val="000000" w:themeColor="text1"/>
        </w:rPr>
        <w:t>:</w:t>
      </w:r>
    </w:p>
    <w:p w14:paraId="14BCFC5E" w14:textId="0505173F" w:rsidR="00301D90" w:rsidRPr="006442C4" w:rsidRDefault="00ED519A" w:rsidP="00BF705E">
      <w:pPr>
        <w:pStyle w:val="ListParagraph"/>
        <w:spacing w:line="480" w:lineRule="auto"/>
        <w:jc w:val="center"/>
        <w:rPr>
          <w:rFonts w:ascii="Times New Roman" w:hAnsi="Times New Roman" w:cs="Times New Roman"/>
          <w:color w:val="000000" w:themeColor="text1"/>
          <w:lang w:val="en-US"/>
        </w:rPr>
      </w:pPr>
      <m:oMath>
        <m:r>
          <w:rPr>
            <w:rFonts w:ascii="Cambria Math" w:hAnsi="Cambria Math" w:cs="Times New Roman"/>
            <w:color w:val="000000" w:themeColor="text1"/>
          </w:rPr>
          <m:t>i=</m:t>
        </m:r>
        <m:sSub>
          <m:sSubPr>
            <m:ctrlPr>
              <w:rPr>
                <w:rFonts w:ascii="Cambria Math" w:hAnsi="Cambria Math" w:cs="Times New Roman"/>
                <w:i/>
                <w:iCs/>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s</m:t>
            </m:r>
          </m:sub>
        </m:sSub>
        <m:r>
          <w:rPr>
            <w:rFonts w:ascii="Cambria Math" w:hAnsi="Cambria Math" w:cs="Times New Roman"/>
            <w:color w:val="000000" w:themeColor="text1"/>
          </w:rPr>
          <m:t>(</m:t>
        </m:r>
        <m:sSup>
          <m:sSupPr>
            <m:ctrlPr>
              <w:rPr>
                <w:rFonts w:ascii="Cambria Math" w:hAnsi="Cambria Math" w:cs="Times New Roman"/>
                <w:i/>
                <w:iCs/>
                <w:color w:val="000000" w:themeColor="text1"/>
              </w:rPr>
            </m:ctrlPr>
          </m:sSupPr>
          <m:e>
            <m:r>
              <w:rPr>
                <w:rFonts w:ascii="Cambria Math" w:hAnsi="Cambria Math" w:cs="Times New Roman"/>
                <w:color w:val="000000" w:themeColor="text1"/>
              </w:rPr>
              <m:t>e</m:t>
            </m:r>
          </m:e>
          <m:sup>
            <m:f>
              <m:fPr>
                <m:type m:val="skw"/>
                <m:ctrlPr>
                  <w:rPr>
                    <w:rFonts w:ascii="Cambria Math" w:hAnsi="Cambria Math" w:cs="Times New Roman"/>
                    <w:i/>
                    <w:iCs/>
                    <w:color w:val="000000" w:themeColor="text1"/>
                  </w:rPr>
                </m:ctrlPr>
              </m:fPr>
              <m:num>
                <m:r>
                  <w:rPr>
                    <w:rFonts w:ascii="Cambria Math" w:hAnsi="Cambria Math" w:cs="Times New Roman"/>
                    <w:color w:val="000000" w:themeColor="text1"/>
                  </w:rPr>
                  <m:t>v</m:t>
                </m:r>
              </m:num>
              <m:den>
                <m:sSub>
                  <m:sSubPr>
                    <m:ctrlPr>
                      <w:rPr>
                        <w:rFonts w:ascii="Cambria Math" w:hAnsi="Cambria Math" w:cs="Times New Roman"/>
                        <w:i/>
                        <w:iCs/>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T</m:t>
                    </m:r>
                  </m:sub>
                </m:sSub>
              </m:den>
            </m:f>
          </m:sup>
        </m:sSup>
        <m:r>
          <w:rPr>
            <w:rFonts w:ascii="Cambria Math" w:hAnsi="Cambria Math" w:cs="Times New Roman"/>
            <w:color w:val="000000" w:themeColor="text1"/>
          </w:rPr>
          <m:t>-1)</m:t>
        </m:r>
      </m:oMath>
      <w:r w:rsidR="007C352E" w:rsidRPr="006442C4">
        <w:rPr>
          <w:rFonts w:ascii="Times New Roman" w:hAnsi="Times New Roman" w:cs="Times New Roman"/>
          <w:i/>
          <w:iCs/>
          <w:color w:val="000000" w:themeColor="text1"/>
        </w:rPr>
        <w:t xml:space="preserve"> </w:t>
      </w:r>
      <w:r w:rsidR="007C352E" w:rsidRPr="006442C4">
        <w:rPr>
          <w:rFonts w:ascii="Times New Roman" w:hAnsi="Times New Roman" w:cs="Times New Roman"/>
          <w:iCs/>
        </w:rPr>
        <w:t>[4, p. 184]</w:t>
      </w:r>
    </w:p>
    <w:p w14:paraId="4CE7DF13" w14:textId="7624C1F8" w:rsidR="0085290C" w:rsidRPr="006442C4" w:rsidRDefault="0069368E" w:rsidP="00BF705E">
      <w:pPr>
        <w:pStyle w:val="ListParagraph"/>
        <w:spacing w:line="480" w:lineRule="auto"/>
        <w:rPr>
          <w:rFonts w:ascii="Times New Roman" w:hAnsi="Times New Roman" w:cs="Times New Roman"/>
          <w:color w:val="000000" w:themeColor="text1"/>
        </w:rPr>
      </w:pPr>
      <w:r w:rsidRPr="006442C4">
        <w:rPr>
          <w:rFonts w:ascii="Times New Roman" w:hAnsi="Times New Roman" w:cs="Times New Roman"/>
          <w:color w:val="BF8F00" w:themeColor="accent4" w:themeShade="BF"/>
        </w:rPr>
        <w:t>g</w:t>
      </w:r>
      <w:r w:rsidRPr="006442C4">
        <w:rPr>
          <w:rFonts w:ascii="Times New Roman" w:hAnsi="Times New Roman" w:cs="Times New Roman"/>
          <w:color w:val="000000" w:themeColor="text1"/>
        </w:rPr>
        <w:t xml:space="preserve"> calculates the </w:t>
      </w:r>
      <w:r w:rsidR="0085290C" w:rsidRPr="006442C4">
        <w:rPr>
          <w:rFonts w:ascii="Times New Roman" w:hAnsi="Times New Roman" w:cs="Times New Roman"/>
          <w:color w:val="000000" w:themeColor="text1"/>
        </w:rPr>
        <w:t>small-signal conductance using formula:</w:t>
      </w:r>
    </w:p>
    <w:p w14:paraId="156C24D9" w14:textId="58F35DAD" w:rsidR="009B4933" w:rsidRPr="006442C4" w:rsidRDefault="001E6B14" w:rsidP="00BF705E">
      <w:pPr>
        <w:pStyle w:val="ListParagraph"/>
        <w:spacing w:line="480" w:lineRule="auto"/>
        <w:jc w:val="center"/>
        <w:rPr>
          <w:rFonts w:ascii="Times New Roman" w:hAnsi="Times New Roman" w:cs="Times New Roman"/>
          <w:iCs/>
          <w:color w:val="000000" w:themeColor="text1"/>
        </w:rPr>
      </w:pPr>
      <m:oMath>
        <m:sSub>
          <m:sSubPr>
            <m:ctrlPr>
              <w:rPr>
                <w:rFonts w:ascii="Cambria Math" w:hAnsi="Cambria Math" w:cs="Times New Roman"/>
                <w:i/>
                <w:iCs/>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r>
          <w:rPr>
            <w:rFonts w:ascii="Cambria Math" w:hAnsi="Cambria Math" w:cs="Times New Roman"/>
            <w:color w:val="000000" w:themeColor="text1"/>
          </w:rPr>
          <m:t>=</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T</m:t>
                </m:r>
              </m:sub>
            </m:sSub>
          </m:num>
          <m:den>
            <m:sSub>
              <m:sSubPr>
                <m:ctrlPr>
                  <w:rPr>
                    <w:rFonts w:ascii="Cambria Math" w:hAnsi="Cambria Math" w:cs="Times New Roman"/>
                    <w:i/>
                    <w:iCs/>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D</m:t>
                </m:r>
              </m:sub>
            </m:sSub>
          </m:den>
        </m:f>
      </m:oMath>
      <w:r w:rsidR="007C352E" w:rsidRPr="006442C4">
        <w:rPr>
          <w:rFonts w:ascii="Times New Roman" w:hAnsi="Times New Roman" w:cs="Times New Roman"/>
          <w:iCs/>
          <w:color w:val="000000" w:themeColor="text1"/>
        </w:rPr>
        <w:t xml:space="preserve"> [4, p. 197]</w:t>
      </w:r>
    </w:p>
    <w:p w14:paraId="3302419E" w14:textId="77777777" w:rsidR="000B34AA" w:rsidRPr="006442C4" w:rsidRDefault="000B34AA" w:rsidP="00BF705E">
      <w:pPr>
        <w:spacing w:line="480" w:lineRule="auto"/>
        <w:rPr>
          <w:rFonts w:ascii="Times New Roman" w:hAnsi="Times New Roman" w:cs="Times New Roman"/>
          <w:iCs/>
          <w:color w:val="000000" w:themeColor="text1"/>
        </w:rPr>
      </w:pPr>
    </w:p>
    <w:p w14:paraId="13BF2EE3" w14:textId="60A5F229" w:rsidR="007C352E" w:rsidRPr="006442C4" w:rsidRDefault="003062B0"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voltsrc</w:t>
      </w:r>
      <w:r w:rsidRPr="006442C4">
        <w:rPr>
          <w:rFonts w:ascii="Times New Roman" w:hAnsi="Times New Roman" w:cs="Times New Roman"/>
        </w:rPr>
        <w:t xml:space="preserve">: </w:t>
      </w:r>
      <w:r w:rsidR="00ED519A" w:rsidRPr="006442C4">
        <w:rPr>
          <w:rFonts w:ascii="Times New Roman" w:hAnsi="Times New Roman" w:cs="Times New Roman"/>
        </w:rPr>
        <w:t xml:space="preserve">Two constructor models depend on the number and data type of the input. The first one is for DC voltage, and the second one is for AC voltage with a phase. </w:t>
      </w:r>
      <w:r w:rsidR="00ED519A" w:rsidRPr="006442C4">
        <w:rPr>
          <w:rFonts w:ascii="Times New Roman" w:hAnsi="Times New Roman" w:cs="Times New Roman"/>
          <w:color w:val="BF8F00" w:themeColor="accent4" w:themeShade="BF"/>
        </w:rPr>
        <w:t xml:space="preserve">get_volt </w:t>
      </w:r>
      <w:r w:rsidR="00ED519A" w:rsidRPr="006442C4">
        <w:rPr>
          <w:rFonts w:ascii="Times New Roman" w:hAnsi="Times New Roman" w:cs="Times New Roman"/>
        </w:rPr>
        <w:t xml:space="preserve">gives the value of voltage (DC) or the amplitude (AC). </w:t>
      </w:r>
      <w:r w:rsidR="00ED519A" w:rsidRPr="006442C4">
        <w:rPr>
          <w:rFonts w:ascii="Times New Roman" w:hAnsi="Times New Roman" w:cs="Times New Roman"/>
          <w:color w:val="BF8F00" w:themeColor="accent4" w:themeShade="BF"/>
        </w:rPr>
        <w:t>dc_ac</w:t>
      </w:r>
      <w:r w:rsidR="00ED519A" w:rsidRPr="006442C4">
        <w:rPr>
          <w:rFonts w:ascii="Times New Roman" w:hAnsi="Times New Roman" w:cs="Times New Roman"/>
        </w:rPr>
        <w:t xml:space="preserve"> determines the type of the voltage source. </w:t>
      </w:r>
      <w:r w:rsidR="00ED519A" w:rsidRPr="006442C4">
        <w:rPr>
          <w:rFonts w:ascii="Times New Roman" w:hAnsi="Times New Roman" w:cs="Times New Roman"/>
          <w:color w:val="BF8F00" w:themeColor="accent4" w:themeShade="BF"/>
        </w:rPr>
        <w:t>search_name</w:t>
      </w:r>
      <w:r w:rsidR="00ED519A" w:rsidRPr="006442C4">
        <w:rPr>
          <w:rFonts w:ascii="Times New Roman" w:hAnsi="Times New Roman" w:cs="Times New Roman"/>
        </w:rPr>
        <w:t xml:space="preserve"> gets the name of the source as given in the input file.</w:t>
      </w:r>
    </w:p>
    <w:p w14:paraId="5947F372" w14:textId="77777777" w:rsidR="007C352E" w:rsidRPr="006442C4" w:rsidRDefault="007C352E" w:rsidP="00BF705E">
      <w:pPr>
        <w:pStyle w:val="ListParagraph"/>
        <w:spacing w:line="480" w:lineRule="auto"/>
        <w:jc w:val="both"/>
        <w:rPr>
          <w:rFonts w:ascii="Times New Roman" w:hAnsi="Times New Roman" w:cs="Times New Roman"/>
        </w:rPr>
      </w:pPr>
    </w:p>
    <w:p w14:paraId="5296922D" w14:textId="7909B8EA" w:rsidR="000D2E77" w:rsidRPr="006442C4" w:rsidRDefault="000D2E77" w:rsidP="004C2E7A">
      <w:pPr>
        <w:pStyle w:val="ListParagraph"/>
        <w:numPr>
          <w:ilvl w:val="0"/>
          <w:numId w:val="1"/>
        </w:numPr>
        <w:spacing w:line="480" w:lineRule="auto"/>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currsrc</w:t>
      </w:r>
      <w:r w:rsidRPr="006442C4">
        <w:rPr>
          <w:rFonts w:ascii="Times New Roman" w:hAnsi="Times New Roman" w:cs="Times New Roman"/>
        </w:rPr>
        <w:t xml:space="preserve">: Similar to </w:t>
      </w:r>
      <w:r w:rsidR="00ED519A" w:rsidRPr="006442C4">
        <w:rPr>
          <w:rFonts w:ascii="Times New Roman" w:hAnsi="Times New Roman" w:cs="Times New Roman"/>
          <w:color w:val="00C9F6"/>
        </w:rPr>
        <w:t>class</w:t>
      </w:r>
      <w:r w:rsidR="00ED519A" w:rsidRPr="006442C4">
        <w:rPr>
          <w:rFonts w:ascii="Times New Roman" w:hAnsi="Times New Roman" w:cs="Times New Roman"/>
        </w:rPr>
        <w:t xml:space="preserve"> </w:t>
      </w:r>
      <w:r w:rsidR="00ED519A" w:rsidRPr="006442C4">
        <w:rPr>
          <w:rFonts w:ascii="Times New Roman" w:hAnsi="Times New Roman" w:cs="Times New Roman"/>
          <w:color w:val="00DFA3"/>
        </w:rPr>
        <w:t>voltsrc</w:t>
      </w:r>
      <w:r w:rsidRPr="006442C4">
        <w:rPr>
          <w:rFonts w:ascii="Times New Roman" w:hAnsi="Times New Roman" w:cs="Times New Roman"/>
        </w:rPr>
        <w:t xml:space="preserve">, </w:t>
      </w:r>
      <w:r w:rsidR="00CA68E6" w:rsidRPr="006442C4">
        <w:rPr>
          <w:rFonts w:ascii="Times New Roman" w:hAnsi="Times New Roman" w:cs="Times New Roman"/>
        </w:rPr>
        <w:t>but</w:t>
      </w:r>
      <w:r w:rsidRPr="006442C4">
        <w:rPr>
          <w:rFonts w:ascii="Times New Roman" w:hAnsi="Times New Roman" w:cs="Times New Roman"/>
        </w:rPr>
        <w:t xml:space="preserve"> voltage </w:t>
      </w:r>
      <w:r w:rsidR="00CA68E6" w:rsidRPr="006442C4">
        <w:rPr>
          <w:rFonts w:ascii="Times New Roman" w:hAnsi="Times New Roman" w:cs="Times New Roman"/>
        </w:rPr>
        <w:t xml:space="preserve">is </w:t>
      </w:r>
      <w:r w:rsidRPr="006442C4">
        <w:rPr>
          <w:rFonts w:ascii="Times New Roman" w:hAnsi="Times New Roman" w:cs="Times New Roman"/>
        </w:rPr>
        <w:t>replaced by current instead.</w:t>
      </w:r>
    </w:p>
    <w:p w14:paraId="7131F1B7" w14:textId="04498ED6" w:rsidR="00495D50" w:rsidRPr="006442C4" w:rsidRDefault="00495D50" w:rsidP="00BF705E">
      <w:pPr>
        <w:spacing w:line="480" w:lineRule="auto"/>
        <w:rPr>
          <w:rFonts w:ascii="Times New Roman" w:hAnsi="Times New Roman" w:cs="Times New Roman"/>
        </w:rPr>
      </w:pPr>
    </w:p>
    <w:p w14:paraId="70BAF501" w14:textId="16BC6C6C" w:rsidR="005B2E68" w:rsidRPr="006442C4" w:rsidRDefault="00495D50"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bjt</w:t>
      </w:r>
      <w:r w:rsidRPr="006442C4">
        <w:rPr>
          <w:rFonts w:ascii="Times New Roman" w:hAnsi="Times New Roman" w:cs="Times New Roman"/>
        </w:rPr>
        <w:t xml:space="preserve">: </w:t>
      </w:r>
      <w:r w:rsidR="00ED519A" w:rsidRPr="006442C4">
        <w:rPr>
          <w:rFonts w:ascii="Times New Roman" w:hAnsi="Times New Roman" w:cs="Times New Roman"/>
        </w:rPr>
        <w:t xml:space="preserve"> Allocates the nodes to their corresponding parts of the BJT. </w:t>
      </w:r>
      <w:r w:rsidR="00ED519A" w:rsidRPr="006442C4">
        <w:rPr>
          <w:rFonts w:ascii="Times New Roman" w:hAnsi="Times New Roman" w:cs="Times New Roman"/>
          <w:color w:val="BF8F00" w:themeColor="accent4" w:themeShade="BF"/>
        </w:rPr>
        <w:t>initialize_bjt</w:t>
      </w:r>
      <w:r w:rsidR="0098600C" w:rsidRPr="006442C4">
        <w:rPr>
          <w:rFonts w:ascii="Times New Roman" w:hAnsi="Times New Roman" w:cs="Times New Roman"/>
          <w:color w:val="BF8F00" w:themeColor="accent4" w:themeShade="BF"/>
        </w:rPr>
        <w:t xml:space="preserve"> </w:t>
      </w:r>
      <w:r w:rsidR="00ED519A" w:rsidRPr="006442C4">
        <w:rPr>
          <w:rFonts w:ascii="Times New Roman" w:hAnsi="Times New Roman" w:cs="Times New Roman"/>
        </w:rPr>
        <w:t xml:space="preserve">contains calculation of the collector, base, and emitter currents for both NPN and PNP </w:t>
      </w:r>
      <w:r w:rsidR="00ED519A" w:rsidRPr="006442C4">
        <w:rPr>
          <w:rFonts w:ascii="Times New Roman" w:hAnsi="Times New Roman" w:cs="Times New Roman"/>
        </w:rPr>
        <w:lastRenderedPageBreak/>
        <w:t xml:space="preserve">BJTs under the four different operating modes (active, saturation, reverse active, and cut-off). </w:t>
      </w:r>
    </w:p>
    <w:p w14:paraId="3FDE8297" w14:textId="77777777" w:rsidR="000B34AA" w:rsidRPr="006442C4" w:rsidRDefault="000B34AA" w:rsidP="00BF705E">
      <w:pPr>
        <w:spacing w:line="480" w:lineRule="auto"/>
        <w:rPr>
          <w:rFonts w:ascii="Times New Roman" w:hAnsi="Times New Roman" w:cs="Times New Roman"/>
        </w:rPr>
      </w:pPr>
    </w:p>
    <w:p w14:paraId="6A4999FF" w14:textId="77777777" w:rsidR="003C2AE7" w:rsidRPr="006442C4" w:rsidRDefault="003C2AE7" w:rsidP="00BF705E">
      <w:pPr>
        <w:pStyle w:val="ListParagraph"/>
        <w:spacing w:line="480" w:lineRule="auto"/>
        <w:jc w:val="both"/>
        <w:rPr>
          <w:rFonts w:ascii="Times New Roman" w:hAnsi="Times New Roman" w:cs="Times New Roman"/>
        </w:rPr>
      </w:pPr>
    </w:p>
    <w:p w14:paraId="13D62C77" w14:textId="32B87ABE" w:rsidR="00ED519A" w:rsidRPr="006442C4" w:rsidRDefault="00ED519A"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For active mode</w:t>
      </w:r>
      <w:r w:rsidR="00FB36B5" w:rsidRPr="006442C4">
        <w:rPr>
          <w:rFonts w:ascii="Times New Roman" w:hAnsi="Times New Roman" w:cs="Times New Roman"/>
        </w:rPr>
        <w:t>:</w:t>
      </w:r>
    </w:p>
    <w:p w14:paraId="704366D7" w14:textId="5F70B00E" w:rsidR="00FB36B5" w:rsidRPr="006442C4" w:rsidRDefault="00FB36B5" w:rsidP="00BF705E">
      <w:pPr>
        <w:pStyle w:val="ListParagraph"/>
        <w:spacing w:line="480" w:lineRule="auto"/>
        <w:jc w:val="both"/>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CE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A</m:t>
                      </m:r>
                    </m:sub>
                  </m:sSub>
                </m:den>
              </m:f>
            </m:e>
          </m:d>
        </m:oMath>
      </m:oMathPara>
    </w:p>
    <w:p w14:paraId="0C1B5D16" w14:textId="0CA978C9" w:rsidR="00947782" w:rsidRPr="006442C4" w:rsidRDefault="00947782" w:rsidP="00BF705E">
      <w:pPr>
        <w:pStyle w:val="ListParagraph"/>
        <w:spacing w:line="480" w:lineRule="auto"/>
        <w:rPr>
          <w:rFonts w:ascii="Times New Roman" w:hAnsi="Times New Roman" w:cs="Times New Roman"/>
        </w:rPr>
      </w:pPr>
      <w:r w:rsidRPr="006442C4">
        <w:rPr>
          <w:rFonts w:ascii="Times New Roman" w:hAnsi="Times New Roman" w:cs="Times New Roman"/>
        </w:rPr>
        <w:t>For the rest three modes:</w:t>
      </w:r>
    </w:p>
    <w:p w14:paraId="5C8B7116" w14:textId="684FCA1F" w:rsidR="00947782" w:rsidRPr="006442C4" w:rsidRDefault="00255CDD" w:rsidP="00BF705E">
      <w:pPr>
        <w:pStyle w:val="ListParagraph"/>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iCs/>
              </w:rPr>
            </m:ctrlPr>
          </m:dPr>
          <m:e>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βR</m:t>
            </m:r>
          </m:den>
        </m:f>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oMath>
      <w:r w:rsidR="007C352E" w:rsidRPr="006442C4">
        <w:rPr>
          <w:rFonts w:ascii="Times New Roman" w:hAnsi="Times New Roman" w:cs="Times New Roman"/>
          <w:i/>
          <w:iCs/>
        </w:rPr>
        <w:t xml:space="preserve"> </w:t>
      </w:r>
      <w:r w:rsidR="007C352E" w:rsidRPr="006442C4">
        <w:rPr>
          <w:rFonts w:ascii="Times New Roman" w:hAnsi="Times New Roman" w:cs="Times New Roman"/>
        </w:rPr>
        <w:t>[5]</w:t>
      </w:r>
    </w:p>
    <w:p w14:paraId="341ABCE7" w14:textId="77777777" w:rsidR="00DB3E51" w:rsidRPr="006442C4" w:rsidRDefault="00DB3E51" w:rsidP="00BF705E">
      <w:pPr>
        <w:spacing w:line="480" w:lineRule="auto"/>
        <w:jc w:val="center"/>
        <w:rPr>
          <w:rFonts w:ascii="Times New Roman" w:hAnsi="Times New Roman" w:cs="Times New Roman"/>
          <w:i/>
          <w:iCs/>
        </w:rPr>
      </w:pPr>
    </w:p>
    <w:p w14:paraId="7CC998FC" w14:textId="05BFE815" w:rsidR="00DB3E51" w:rsidRPr="006442C4" w:rsidRDefault="00DB3E51" w:rsidP="00BF705E">
      <w:pPr>
        <w:pStyle w:val="ListParagraph"/>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βF</m:t>
            </m:r>
          </m:den>
        </m:f>
        <m:d>
          <m:dPr>
            <m:ctrlPr>
              <w:rPr>
                <w:rFonts w:ascii="Cambria Math" w:hAnsi="Cambria Math" w:cs="Times New Roman"/>
                <w:i/>
                <w:iCs/>
              </w:rPr>
            </m:ctrlPr>
          </m:dPr>
          <m:e>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βR</m:t>
            </m:r>
          </m:den>
        </m:f>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oMath>
      <w:r w:rsidR="007C352E" w:rsidRPr="006442C4">
        <w:rPr>
          <w:rFonts w:ascii="Times New Roman" w:hAnsi="Times New Roman" w:cs="Times New Roman"/>
        </w:rPr>
        <w:t xml:space="preserve"> [5]</w:t>
      </w:r>
    </w:p>
    <w:p w14:paraId="0119A206" w14:textId="4F696C16" w:rsidR="00CF30E6" w:rsidRPr="006442C4" w:rsidRDefault="00CF30E6" w:rsidP="00BF705E">
      <w:pPr>
        <w:pStyle w:val="ListParagraph"/>
        <w:spacing w:line="480" w:lineRule="auto"/>
        <w:rPr>
          <w:rFonts w:ascii="Times New Roman" w:hAnsi="Times New Roman" w:cs="Times New Roman"/>
          <w:i/>
          <w:iCs/>
        </w:rPr>
      </w:pPr>
    </w:p>
    <w:p w14:paraId="085057A1" w14:textId="726DC645" w:rsidR="00FB36B5" w:rsidRPr="006442C4" w:rsidRDefault="00CF30E6" w:rsidP="00BF705E">
      <w:pPr>
        <w:pStyle w:val="ListParagraph"/>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iCs/>
              </w:rPr>
            </m:ctrlPr>
          </m:dPr>
          <m:e>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βF</m:t>
            </m:r>
          </m:den>
        </m:f>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oMath>
      <w:r w:rsidR="007C352E" w:rsidRPr="006442C4">
        <w:rPr>
          <w:rFonts w:ascii="Times New Roman" w:hAnsi="Times New Roman" w:cs="Times New Roman"/>
        </w:rPr>
        <w:t xml:space="preserve"> [5]</w:t>
      </w:r>
    </w:p>
    <w:p w14:paraId="74C55D3B" w14:textId="23A3412E" w:rsidR="000D2E77" w:rsidRPr="006442C4" w:rsidRDefault="00B94B05"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 xml:space="preserve">A private member state is used to distinguish between the four modes. </w:t>
      </w:r>
      <w:r w:rsidRPr="006442C4">
        <w:rPr>
          <w:rFonts w:ascii="Times New Roman" w:hAnsi="Times New Roman" w:cs="Times New Roman"/>
          <w:color w:val="BF8F00" w:themeColor="accent4" w:themeShade="BF"/>
        </w:rPr>
        <w:t xml:space="preserve">get_polarity </w:t>
      </w:r>
      <w:r w:rsidRPr="006442C4">
        <w:rPr>
          <w:rFonts w:ascii="Times New Roman" w:hAnsi="Times New Roman" w:cs="Times New Roman"/>
        </w:rPr>
        <w:t xml:space="preserve">stores the nodes in order of C, B, E for later uses. </w:t>
      </w:r>
      <w:r w:rsidRPr="006442C4">
        <w:rPr>
          <w:rFonts w:ascii="Times New Roman" w:hAnsi="Times New Roman" w:cs="Times New Roman"/>
          <w:color w:val="BF8F00" w:themeColor="accent4" w:themeShade="BF"/>
        </w:rPr>
        <w:t>rbe</w:t>
      </w:r>
      <w:r w:rsidRPr="006442C4">
        <w:rPr>
          <w:rFonts w:ascii="Times New Roman" w:hAnsi="Times New Roman" w:cs="Times New Roman"/>
        </w:rPr>
        <w:t xml:space="preserve"> gives the small-signal base-emitter resistance in the simplified hybrid-</w:t>
      </w:r>
      <m:oMath>
        <m:r>
          <w:rPr>
            <w:rFonts w:ascii="Cambria Math" w:hAnsi="Cambria Math" w:cs="Times New Roman"/>
          </w:rPr>
          <m:t xml:space="preserve">π </m:t>
        </m:r>
      </m:oMath>
      <w:r w:rsidRPr="006442C4">
        <w:rPr>
          <w:rFonts w:ascii="Times New Roman" w:hAnsi="Times New Roman" w:cs="Times New Roman"/>
        </w:rPr>
        <w:t xml:space="preserve">model. </w:t>
      </w:r>
      <w:r w:rsidRPr="006442C4">
        <w:rPr>
          <w:rFonts w:ascii="Times New Roman" w:hAnsi="Times New Roman" w:cs="Times New Roman"/>
          <w:color w:val="BF8F00" w:themeColor="accent4" w:themeShade="BF"/>
        </w:rPr>
        <w:t>r0</w:t>
      </w:r>
      <w:r w:rsidRPr="006442C4">
        <w:rPr>
          <w:rFonts w:ascii="Times New Roman" w:hAnsi="Times New Roman" w:cs="Times New Roman"/>
        </w:rPr>
        <w:t xml:space="preserve"> gives the small-signal output resistance. </w:t>
      </w:r>
      <w:r w:rsidRPr="006442C4">
        <w:rPr>
          <w:rFonts w:ascii="Times New Roman" w:hAnsi="Times New Roman" w:cs="Times New Roman"/>
          <w:color w:val="BF8F00" w:themeColor="accent4" w:themeShade="BF"/>
        </w:rPr>
        <w:t>gm</w:t>
      </w:r>
      <w:r w:rsidRPr="006442C4">
        <w:rPr>
          <w:rFonts w:ascii="Times New Roman" w:hAnsi="Times New Roman" w:cs="Times New Roman"/>
        </w:rPr>
        <w:t xml:space="preserve"> gives the small-signal transconductance. Functions below are used for iteration matrix and perform partial derivatives to each of the three nodes with respect to voltages at three nodes. The first letter indicates which current we are differentiating; the second one shows which node voltage we are differentiating with respect to. For instance, </w:t>
      </w:r>
      <w:r w:rsidRPr="006442C4">
        <w:rPr>
          <w:rFonts w:ascii="Times New Roman" w:hAnsi="Times New Roman" w:cs="Times New Roman"/>
          <w:color w:val="BF8F00" w:themeColor="accent4" w:themeShade="BF"/>
        </w:rPr>
        <w:t xml:space="preserve">b_b </w:t>
      </w:r>
      <w:r w:rsidRPr="006442C4">
        <w:rPr>
          <w:rFonts w:ascii="Times New Roman" w:hAnsi="Times New Roman" w:cs="Times New Roman"/>
        </w:rPr>
        <w:t>means getting a partial derivative of base current with respect to base voltage.</w:t>
      </w:r>
    </w:p>
    <w:p w14:paraId="7B254BB7" w14:textId="00F6F30B" w:rsidR="005B2E68" w:rsidRPr="006442C4" w:rsidRDefault="005B2E68" w:rsidP="00BF705E">
      <w:pPr>
        <w:spacing w:line="480" w:lineRule="auto"/>
        <w:jc w:val="both"/>
        <w:rPr>
          <w:rFonts w:ascii="Times New Roman" w:hAnsi="Times New Roman" w:cs="Times New Roman"/>
        </w:rPr>
      </w:pPr>
    </w:p>
    <w:p w14:paraId="1CD69B87" w14:textId="77777777" w:rsidR="005037A9" w:rsidRPr="006442C4" w:rsidRDefault="005037A9" w:rsidP="00BF705E">
      <w:pPr>
        <w:spacing w:line="480" w:lineRule="auto"/>
        <w:jc w:val="both"/>
        <w:rPr>
          <w:rFonts w:ascii="Times New Roman" w:hAnsi="Times New Roman" w:cs="Times New Roman"/>
        </w:rPr>
      </w:pPr>
    </w:p>
    <w:p w14:paraId="52DE5F7F" w14:textId="0D502375" w:rsidR="00B94B05" w:rsidRPr="006442C4" w:rsidRDefault="0036654B"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lastRenderedPageBreak/>
        <w:t>c</w:t>
      </w:r>
      <w:r w:rsidRPr="006442C4">
        <w:rPr>
          <w:rFonts w:ascii="Times New Roman" w:hAnsi="Times New Roman" w:cs="Times New Roman"/>
          <w:color w:val="00C9F6"/>
        </w:rPr>
        <w:t>lass</w:t>
      </w:r>
      <w:r w:rsidRPr="006442C4">
        <w:rPr>
          <w:rFonts w:ascii="Times New Roman" w:hAnsi="Times New Roman" w:cs="Times New Roman"/>
        </w:rPr>
        <w:t xml:space="preserve"> </w:t>
      </w:r>
      <w:r w:rsidRPr="006442C4">
        <w:rPr>
          <w:rFonts w:ascii="Times New Roman" w:hAnsi="Times New Roman" w:cs="Times New Roman"/>
          <w:color w:val="00DFA3"/>
        </w:rPr>
        <w:t>mosfet</w:t>
      </w:r>
      <w:r w:rsidRPr="006442C4">
        <w:rPr>
          <w:rFonts w:ascii="Times New Roman" w:hAnsi="Times New Roman" w:cs="Times New Roman"/>
        </w:rPr>
        <w:t xml:space="preserve">: </w:t>
      </w:r>
      <w:r w:rsidR="00B94B05" w:rsidRPr="006442C4">
        <w:rPr>
          <w:rFonts w:ascii="Times New Roman" w:hAnsi="Times New Roman" w:cs="Times New Roman"/>
        </w:rPr>
        <w:t xml:space="preserve">MOSFETs are similar to BJTs in the way that they are both 3-terminal transistors. However, the only difference is that MOSFETs have </w:t>
      </w:r>
      <w:r w:rsidR="00597A41" w:rsidRPr="006442C4">
        <w:rPr>
          <w:rFonts w:ascii="Times New Roman" w:hAnsi="Times New Roman" w:cs="Times New Roman"/>
        </w:rPr>
        <w:t xml:space="preserve">no </w:t>
      </w:r>
      <w:r w:rsidR="00B94B05" w:rsidRPr="006442C4">
        <w:rPr>
          <w:rFonts w:ascii="Times New Roman" w:hAnsi="Times New Roman" w:cs="Times New Roman"/>
        </w:rPr>
        <w:t>rbe. There are three states for MOSFETs, and the same process is applied, i.e., partial derivative to drain current.</w:t>
      </w:r>
      <w:r w:rsidR="00B94B05" w:rsidRPr="006442C4">
        <w:rPr>
          <w:rFonts w:ascii="Times New Roman" w:hAnsi="Times New Roman" w:cs="Times New Roman"/>
          <w:noProof/>
          <w:sz w:val="15"/>
          <w:szCs w:val="15"/>
        </w:rPr>
        <w:t xml:space="preserve"> </w:t>
      </w:r>
    </w:p>
    <w:p w14:paraId="6B06E935" w14:textId="242583D1" w:rsidR="0036654B" w:rsidRPr="006442C4" w:rsidRDefault="00B94B05" w:rsidP="00BF705E">
      <w:pPr>
        <w:pStyle w:val="ListParagraph"/>
        <w:spacing w:line="480" w:lineRule="auto"/>
        <w:jc w:val="both"/>
        <w:rPr>
          <w:rFonts w:ascii="Times New Roman" w:hAnsi="Times New Roman" w:cs="Times New Roman"/>
        </w:rPr>
      </w:pPr>
      <w:r w:rsidRPr="006442C4">
        <w:rPr>
          <w:rFonts w:ascii="Times New Roman" w:hAnsi="Times New Roman" w:cs="Times New Roman"/>
          <w:noProof/>
          <w:sz w:val="15"/>
          <w:szCs w:val="15"/>
        </w:rPr>
        <w:drawing>
          <wp:inline distT="0" distB="0" distL="0" distR="0" wp14:anchorId="715FA01D" wp14:editId="7C8E749D">
            <wp:extent cx="2607013" cy="2528861"/>
            <wp:effectExtent l="0" t="0" r="0" b="0"/>
            <wp:docPr id="46"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9141" cy="2530925"/>
                    </a:xfrm>
                    <a:prstGeom prst="rect">
                      <a:avLst/>
                    </a:prstGeom>
                  </pic:spPr>
                </pic:pic>
              </a:graphicData>
            </a:graphic>
          </wp:inline>
        </w:drawing>
      </w:r>
      <w:r w:rsidR="0049657D" w:rsidRPr="006442C4">
        <w:rPr>
          <w:rFonts w:ascii="Times New Roman" w:hAnsi="Times New Roman" w:cs="Times New Roman"/>
          <w:noProof/>
          <w:sz w:val="15"/>
          <w:szCs w:val="15"/>
        </w:rPr>
        <w:drawing>
          <wp:inline distT="0" distB="0" distL="0" distR="0" wp14:anchorId="26DE78AA" wp14:editId="6D856A3A">
            <wp:extent cx="2568102" cy="2521414"/>
            <wp:effectExtent l="0" t="0" r="0" b="6350"/>
            <wp:docPr id="45"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7909" cy="2540861"/>
                    </a:xfrm>
                    <a:prstGeom prst="rect">
                      <a:avLst/>
                    </a:prstGeom>
                  </pic:spPr>
                </pic:pic>
              </a:graphicData>
            </a:graphic>
          </wp:inline>
        </w:drawing>
      </w:r>
    </w:p>
    <w:p w14:paraId="4E3EB547" w14:textId="3465FC97" w:rsidR="007C352E" w:rsidRPr="006442C4" w:rsidRDefault="007C352E"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 xml:space="preserve">      (Figure 12: PMOS, [4, p. 275])                       </w:t>
      </w:r>
      <w:r w:rsidRPr="006442C4">
        <w:rPr>
          <w:rFonts w:ascii="Times New Roman" w:hAnsi="Times New Roman" w:cs="Times New Roman"/>
        </w:rPr>
        <w:t>(Figure 1</w:t>
      </w:r>
      <w:r w:rsidRPr="006442C4">
        <w:rPr>
          <w:rFonts w:ascii="Times New Roman" w:hAnsi="Times New Roman" w:cs="Times New Roman"/>
        </w:rPr>
        <w:t>3</w:t>
      </w:r>
      <w:r w:rsidRPr="006442C4">
        <w:rPr>
          <w:rFonts w:ascii="Times New Roman" w:hAnsi="Times New Roman" w:cs="Times New Roman"/>
        </w:rPr>
        <w:t xml:space="preserve">: </w:t>
      </w:r>
      <w:r w:rsidRPr="006442C4">
        <w:rPr>
          <w:rFonts w:ascii="Times New Roman" w:hAnsi="Times New Roman" w:cs="Times New Roman"/>
        </w:rPr>
        <w:t>N</w:t>
      </w:r>
      <w:r w:rsidRPr="006442C4">
        <w:rPr>
          <w:rFonts w:ascii="Times New Roman" w:hAnsi="Times New Roman" w:cs="Times New Roman"/>
        </w:rPr>
        <w:t>MOS, [4, p. 275])</w:t>
      </w:r>
    </w:p>
    <w:p w14:paraId="1D043033" w14:textId="77777777" w:rsidR="0049657D" w:rsidRPr="006442C4" w:rsidRDefault="0049657D" w:rsidP="00BF705E">
      <w:pPr>
        <w:spacing w:line="480" w:lineRule="auto"/>
        <w:jc w:val="both"/>
        <w:rPr>
          <w:rFonts w:ascii="Times New Roman" w:hAnsi="Times New Roman" w:cs="Times New Roman"/>
        </w:rPr>
      </w:pPr>
    </w:p>
    <w:p w14:paraId="6E758EE6" w14:textId="07964B09" w:rsidR="000E5900" w:rsidRPr="006442C4" w:rsidRDefault="00213823"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v_currsrc</w:t>
      </w:r>
      <w:r w:rsidRPr="006442C4">
        <w:rPr>
          <w:rFonts w:ascii="Times New Roman" w:hAnsi="Times New Roman" w:cs="Times New Roman"/>
        </w:rPr>
        <w:t xml:space="preserve">: </w:t>
      </w:r>
      <w:r w:rsidR="00B94B05" w:rsidRPr="006442C4">
        <w:rPr>
          <w:rFonts w:ascii="Times New Roman" w:hAnsi="Times New Roman" w:cs="Times New Roman"/>
        </w:rPr>
        <w:t xml:space="preserve">A voltage-controlled current source has four nodes, and a unique member is the transconductance. </w:t>
      </w:r>
      <w:r w:rsidR="00B94B05" w:rsidRPr="006442C4">
        <w:rPr>
          <w:rFonts w:ascii="Times New Roman" w:hAnsi="Times New Roman" w:cs="Times New Roman"/>
          <w:color w:val="BF8F00" w:themeColor="accent4" w:themeShade="BF"/>
        </w:rPr>
        <w:t>get_i</w:t>
      </w:r>
      <w:r w:rsidR="00B94B05" w:rsidRPr="006442C4">
        <w:rPr>
          <w:rFonts w:ascii="Times New Roman" w:hAnsi="Times New Roman" w:cs="Times New Roman"/>
        </w:rPr>
        <w:t xml:space="preserve"> gives the current source.</w:t>
      </w:r>
    </w:p>
    <w:p w14:paraId="662FE845" w14:textId="77777777" w:rsidR="00B94B05" w:rsidRPr="006442C4" w:rsidRDefault="00B94B05" w:rsidP="00BF705E">
      <w:pPr>
        <w:pStyle w:val="ListParagraph"/>
        <w:spacing w:line="480" w:lineRule="auto"/>
        <w:jc w:val="both"/>
        <w:rPr>
          <w:rFonts w:ascii="Times New Roman" w:hAnsi="Times New Roman" w:cs="Times New Roman"/>
        </w:rPr>
      </w:pPr>
    </w:p>
    <w:p w14:paraId="68B35B60" w14:textId="65A22217" w:rsidR="007C2AAB" w:rsidRPr="006442C4" w:rsidRDefault="00BD5628"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multiplier</w:t>
      </w:r>
      <w:r w:rsidRPr="006442C4">
        <w:rPr>
          <w:rFonts w:ascii="Times New Roman" w:hAnsi="Times New Roman" w:cs="Times New Roman"/>
          <w:color w:val="000000" w:themeColor="text1"/>
        </w:rPr>
        <w:t xml:space="preserve">: </w:t>
      </w:r>
      <w:r w:rsidR="00B94B05" w:rsidRPr="006442C4">
        <w:rPr>
          <w:rFonts w:ascii="Times New Roman" w:hAnsi="Times New Roman" w:cs="Times New Roman"/>
          <w:color w:val="000000" w:themeColor="text1"/>
        </w:rPr>
        <w:t>The input figure can be followed by a multiplier which means the exact value has to be obtained by scaling the number through multiplication according to the multiplier. multiplier takes a double and a character as input, with the double using passing by reference. This is because passing by reference stores the input data address, so any changes made to that double below will change the original value in that address directly. The function identifies the character following the figure and applies the corresponding multiplication process to the double, producing an exact numerical value.</w:t>
      </w:r>
    </w:p>
    <w:p w14:paraId="1FBA2B7F" w14:textId="77777777" w:rsidR="00B94B05" w:rsidRPr="006442C4" w:rsidRDefault="00B94B05" w:rsidP="00BF705E">
      <w:pPr>
        <w:pStyle w:val="ListParagraph"/>
        <w:spacing w:line="480" w:lineRule="auto"/>
        <w:rPr>
          <w:rFonts w:ascii="Times New Roman" w:hAnsi="Times New Roman" w:cs="Times New Roman"/>
        </w:rPr>
      </w:pPr>
    </w:p>
    <w:p w14:paraId="5F3C194C" w14:textId="77777777" w:rsidR="005B2E68" w:rsidRPr="006442C4" w:rsidRDefault="005B2E68" w:rsidP="00BF705E">
      <w:pPr>
        <w:spacing w:line="480" w:lineRule="auto"/>
        <w:jc w:val="both"/>
        <w:rPr>
          <w:rFonts w:ascii="Times New Roman" w:hAnsi="Times New Roman" w:cs="Times New Roman"/>
        </w:rPr>
      </w:pPr>
    </w:p>
    <w:p w14:paraId="1FAC818D" w14:textId="069284D1" w:rsidR="00F2247B" w:rsidRPr="006442C4" w:rsidRDefault="005711A9" w:rsidP="00887B4F">
      <w:pPr>
        <w:pStyle w:val="Heading3"/>
        <w:spacing w:line="480" w:lineRule="auto"/>
        <w:rPr>
          <w:rFonts w:ascii="Times New Roman" w:hAnsi="Times New Roman" w:cs="Times New Roman"/>
          <w:color w:val="000000" w:themeColor="text1"/>
          <w:sz w:val="28"/>
          <w:szCs w:val="28"/>
        </w:rPr>
      </w:pPr>
      <w:bookmarkStart w:id="103" w:name="_Toc74430076"/>
      <w:bookmarkStart w:id="104" w:name="_Toc74474909"/>
      <w:bookmarkStart w:id="105" w:name="_Toc74474990"/>
      <w:bookmarkStart w:id="106" w:name="_Toc74475046"/>
      <w:bookmarkStart w:id="107" w:name="_Toc74476404"/>
      <w:r w:rsidRPr="006442C4">
        <w:rPr>
          <w:rFonts w:ascii="Times New Roman" w:hAnsi="Times New Roman" w:cs="Times New Roman"/>
          <w:color w:val="000000" w:themeColor="text1"/>
          <w:sz w:val="28"/>
          <w:szCs w:val="28"/>
        </w:rPr>
        <w:lastRenderedPageBreak/>
        <w:t xml:space="preserve">2) </w:t>
      </w:r>
      <w:r w:rsidR="000C2FCC" w:rsidRPr="006442C4">
        <w:rPr>
          <w:rFonts w:ascii="Times New Roman" w:hAnsi="Times New Roman" w:cs="Times New Roman"/>
          <w:color w:val="000000" w:themeColor="text1"/>
          <w:sz w:val="28"/>
          <w:szCs w:val="28"/>
        </w:rPr>
        <w:t>Reading</w:t>
      </w:r>
      <w:bookmarkEnd w:id="103"/>
      <w:bookmarkEnd w:id="104"/>
      <w:bookmarkEnd w:id="105"/>
      <w:bookmarkEnd w:id="106"/>
      <w:bookmarkEnd w:id="107"/>
      <w:r w:rsidRPr="006442C4">
        <w:rPr>
          <w:rFonts w:ascii="Times New Roman" w:hAnsi="Times New Roman" w:cs="Times New Roman"/>
          <w:color w:val="000000" w:themeColor="text1"/>
          <w:sz w:val="28"/>
          <w:szCs w:val="28"/>
        </w:rPr>
        <w:t xml:space="preserve"> </w:t>
      </w:r>
    </w:p>
    <w:p w14:paraId="783DA0EF" w14:textId="4798033F" w:rsidR="00421037" w:rsidRPr="006442C4" w:rsidRDefault="00401F53" w:rsidP="004C2E7A">
      <w:pPr>
        <w:pStyle w:val="ListParagraph"/>
        <w:numPr>
          <w:ilvl w:val="0"/>
          <w:numId w:val="1"/>
        </w:numPr>
        <w:spacing w:line="480" w:lineRule="auto"/>
        <w:rPr>
          <w:rFonts w:ascii="Times New Roman" w:hAnsi="Times New Roman" w:cs="Times New Roman"/>
          <w:sz w:val="15"/>
          <w:szCs w:val="15"/>
        </w:rPr>
      </w:pPr>
      <w:r w:rsidRPr="006442C4">
        <w:rPr>
          <w:rFonts w:ascii="Times New Roman" w:hAnsi="Times New Roman" w:cs="Times New Roman"/>
          <w:color w:val="BF8F00" w:themeColor="accent4" w:themeShade="BF"/>
        </w:rPr>
        <w:t>ReadInput</w:t>
      </w:r>
      <w:r w:rsidRPr="006442C4">
        <w:rPr>
          <w:rFonts w:ascii="Times New Roman" w:hAnsi="Times New Roman" w:cs="Times New Roman"/>
        </w:rPr>
        <w:t xml:space="preserve">: </w:t>
      </w:r>
      <w:r w:rsidR="00043185" w:rsidRPr="006442C4">
        <w:rPr>
          <w:rFonts w:ascii="Times New Roman" w:hAnsi="Times New Roman" w:cs="Times New Roman"/>
        </w:rPr>
        <w:t xml:space="preserve">The first step of doing the analysis is reading the text in the input file and storing values that we need for future analysis. </w:t>
      </w:r>
      <w:r w:rsidR="00043185" w:rsidRPr="006442C4">
        <w:rPr>
          <w:rFonts w:ascii="Times New Roman" w:hAnsi="Times New Roman" w:cs="Times New Roman"/>
          <w:color w:val="BF8F00" w:themeColor="accent4" w:themeShade="BF"/>
        </w:rPr>
        <w:t xml:space="preserve">ReadInput </w:t>
      </w:r>
      <w:r w:rsidR="00043185" w:rsidRPr="006442C4">
        <w:rPr>
          <w:rFonts w:ascii="Times New Roman" w:hAnsi="Times New Roman" w:cs="Times New Roman"/>
        </w:rPr>
        <w:t>takes a file name as input and reads the file, and stores it into a vector line by line.</w:t>
      </w:r>
      <w:r w:rsidR="00043185" w:rsidRPr="006442C4">
        <w:rPr>
          <w:rFonts w:ascii="Times New Roman" w:hAnsi="Times New Roman" w:cs="Times New Roman"/>
        </w:rPr>
        <w:drawing>
          <wp:inline distT="0" distB="0" distL="0" distR="0" wp14:anchorId="191048ED" wp14:editId="104609A3">
            <wp:extent cx="5131397" cy="8027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26"/>
                    <a:stretch>
                      <a:fillRect/>
                    </a:stretch>
                  </pic:blipFill>
                  <pic:spPr>
                    <a:xfrm>
                      <a:off x="0" y="0"/>
                      <a:ext cx="5206593" cy="814503"/>
                    </a:xfrm>
                    <a:prstGeom prst="rect">
                      <a:avLst/>
                    </a:prstGeom>
                  </pic:spPr>
                </pic:pic>
              </a:graphicData>
            </a:graphic>
          </wp:inline>
        </w:drawing>
      </w:r>
    </w:p>
    <w:p w14:paraId="2DC17249" w14:textId="7CC2FFEC" w:rsidR="007C352E" w:rsidRPr="006442C4" w:rsidRDefault="007C352E" w:rsidP="00BF705E">
      <w:pPr>
        <w:pStyle w:val="ListParagraph"/>
        <w:spacing w:line="480" w:lineRule="auto"/>
        <w:jc w:val="center"/>
        <w:rPr>
          <w:rFonts w:ascii="Times New Roman" w:hAnsi="Times New Roman" w:cs="Times New Roman"/>
          <w:color w:val="000000" w:themeColor="text1"/>
          <w:sz w:val="15"/>
          <w:szCs w:val="15"/>
        </w:rPr>
      </w:pPr>
      <w:r w:rsidRPr="006442C4">
        <w:rPr>
          <w:rFonts w:ascii="Times New Roman" w:hAnsi="Times New Roman" w:cs="Times New Roman"/>
          <w:color w:val="000000" w:themeColor="text1"/>
        </w:rPr>
        <w:t xml:space="preserve">(Figure 14: </w:t>
      </w:r>
      <w:r w:rsidR="00D06D07" w:rsidRPr="006442C4">
        <w:rPr>
          <w:rFonts w:ascii="Times New Roman" w:hAnsi="Times New Roman" w:cs="Times New Roman"/>
          <w:color w:val="000000" w:themeColor="text1"/>
        </w:rPr>
        <w:t>input</w:t>
      </w:r>
      <w:r w:rsidRPr="006442C4">
        <w:rPr>
          <w:rFonts w:ascii="Times New Roman" w:hAnsi="Times New Roman" w:cs="Times New Roman"/>
          <w:color w:val="000000" w:themeColor="text1"/>
        </w:rPr>
        <w:t>)</w:t>
      </w:r>
    </w:p>
    <w:p w14:paraId="1DEB1781" w14:textId="77777777" w:rsidR="00043185" w:rsidRPr="006442C4" w:rsidRDefault="00043185" w:rsidP="00BF705E">
      <w:pPr>
        <w:spacing w:line="480" w:lineRule="auto"/>
        <w:rPr>
          <w:rFonts w:ascii="Times New Roman" w:hAnsi="Times New Roman" w:cs="Times New Roman"/>
          <w:color w:val="000000" w:themeColor="text1"/>
          <w:sz w:val="28"/>
          <w:szCs w:val="28"/>
        </w:rPr>
      </w:pPr>
    </w:p>
    <w:p w14:paraId="0277C98A" w14:textId="47EDF634" w:rsidR="00421037" w:rsidRPr="006442C4" w:rsidRDefault="00421037" w:rsidP="00887B4F">
      <w:pPr>
        <w:pStyle w:val="Heading3"/>
        <w:spacing w:line="480" w:lineRule="auto"/>
        <w:rPr>
          <w:rFonts w:ascii="Times New Roman" w:hAnsi="Times New Roman" w:cs="Times New Roman"/>
          <w:color w:val="000000" w:themeColor="text1"/>
          <w:sz w:val="28"/>
          <w:szCs w:val="28"/>
        </w:rPr>
      </w:pPr>
      <w:bookmarkStart w:id="108" w:name="_Toc74430077"/>
      <w:bookmarkStart w:id="109" w:name="_Toc74474910"/>
      <w:bookmarkStart w:id="110" w:name="_Toc74474991"/>
      <w:bookmarkStart w:id="111" w:name="_Toc74475047"/>
      <w:bookmarkStart w:id="112" w:name="_Toc74476405"/>
      <w:r w:rsidRPr="006442C4">
        <w:rPr>
          <w:rFonts w:ascii="Times New Roman" w:hAnsi="Times New Roman" w:cs="Times New Roman"/>
          <w:color w:val="000000" w:themeColor="text1"/>
          <w:sz w:val="28"/>
          <w:szCs w:val="28"/>
        </w:rPr>
        <w:t>3) Extraction</w:t>
      </w:r>
      <w:bookmarkEnd w:id="108"/>
      <w:bookmarkEnd w:id="109"/>
      <w:bookmarkEnd w:id="110"/>
      <w:bookmarkEnd w:id="111"/>
      <w:bookmarkEnd w:id="112"/>
    </w:p>
    <w:p w14:paraId="08542D32" w14:textId="4925E11B" w:rsidR="0086065B" w:rsidRPr="006442C4" w:rsidRDefault="00D06D07" w:rsidP="004C2E7A">
      <w:pPr>
        <w:pStyle w:val="ListParagraph"/>
        <w:numPr>
          <w:ilvl w:val="0"/>
          <w:numId w:val="1"/>
        </w:numPr>
        <w:spacing w:line="480" w:lineRule="auto"/>
        <w:jc w:val="both"/>
        <w:rPr>
          <w:rFonts w:ascii="Times New Roman" w:hAnsi="Times New Roman" w:cs="Times New Roman"/>
          <w:color w:val="0563C1" w:themeColor="hyperlink"/>
          <w:u w:val="single"/>
        </w:rPr>
      </w:pPr>
      <w:r w:rsidRPr="006442C4">
        <w:rPr>
          <w:rFonts w:ascii="Times New Roman" w:hAnsi="Times New Roman" w:cs="Times New Roman"/>
          <w:color w:val="BF8F00" w:themeColor="accent4" w:themeShade="BF"/>
        </w:rPr>
        <w:t>G</w:t>
      </w:r>
      <w:r w:rsidR="0088738D" w:rsidRPr="006442C4">
        <w:rPr>
          <w:rFonts w:ascii="Times New Roman" w:hAnsi="Times New Roman" w:cs="Times New Roman"/>
          <w:color w:val="BF8F00" w:themeColor="accent4" w:themeShade="BF"/>
        </w:rPr>
        <w:t>etword</w:t>
      </w:r>
      <w:r w:rsidRPr="006442C4">
        <w:rPr>
          <w:rFonts w:ascii="Times New Roman" w:hAnsi="Times New Roman" w:cs="Times New Roman"/>
          <w:color w:val="000000" w:themeColor="text1"/>
        </w:rPr>
        <w:t>[6]</w:t>
      </w:r>
      <w:r w:rsidR="0088738D" w:rsidRPr="006442C4">
        <w:rPr>
          <w:rFonts w:ascii="Times New Roman" w:hAnsi="Times New Roman" w:cs="Times New Roman"/>
        </w:rPr>
        <w:t xml:space="preserve">: </w:t>
      </w:r>
      <w:r w:rsidR="00043185" w:rsidRPr="006442C4">
        <w:rPr>
          <w:rFonts w:ascii="Times New Roman" w:hAnsi="Times New Roman" w:cs="Times New Roman"/>
        </w:rPr>
        <w:t>This is used to get a specific word (</w:t>
      </w:r>
      <w:r w:rsidR="003C2AE7" w:rsidRPr="006442C4">
        <w:rPr>
          <w:rFonts w:ascii="Times New Roman" w:hAnsi="Times New Roman" w:cs="Times New Roman"/>
        </w:rPr>
        <w:t>a sequence of string between spaces. For example, the second word of string ”I am a girl” is “am”</w:t>
      </w:r>
      <w:r w:rsidR="00043185" w:rsidRPr="006442C4">
        <w:rPr>
          <w:rFonts w:ascii="Times New Roman" w:hAnsi="Times New Roman" w:cs="Times New Roman"/>
        </w:rPr>
        <w:t>), with the leftmost text being word 1. Header &lt;</w:t>
      </w:r>
      <w:r w:rsidR="00043185" w:rsidRPr="006442C4">
        <w:rPr>
          <w:rFonts w:ascii="Times New Roman" w:hAnsi="Times New Roman" w:cs="Times New Roman"/>
          <w:color w:val="ED7D31" w:themeColor="accent2"/>
        </w:rPr>
        <w:t>sstream</w:t>
      </w:r>
      <w:r w:rsidR="00043185" w:rsidRPr="006442C4">
        <w:rPr>
          <w:rFonts w:ascii="Times New Roman" w:hAnsi="Times New Roman" w:cs="Times New Roman"/>
        </w:rPr>
        <w:t xml:space="preserve">&gt; is included so that </w:t>
      </w:r>
      <w:r w:rsidR="00043185" w:rsidRPr="006442C4">
        <w:rPr>
          <w:rFonts w:ascii="Times New Roman" w:hAnsi="Times New Roman" w:cs="Times New Roman"/>
          <w:color w:val="00DFA3"/>
        </w:rPr>
        <w:t>istringstream</w:t>
      </w:r>
      <w:r w:rsidR="00043185" w:rsidRPr="006442C4">
        <w:rPr>
          <w:rFonts w:ascii="Times New Roman" w:hAnsi="Times New Roman" w:cs="Times New Roman"/>
        </w:rPr>
        <w:t xml:space="preserve"> can be used, separating the input string into a shorter string with respect to space. So the function takes a long string and an integer as the input and produces the word at the position of the value of integer.</w:t>
      </w:r>
    </w:p>
    <w:p w14:paraId="36C7E23A" w14:textId="77777777" w:rsidR="00043185" w:rsidRPr="006442C4" w:rsidRDefault="00043185" w:rsidP="00BF705E">
      <w:pPr>
        <w:pStyle w:val="ListParagraph"/>
        <w:spacing w:line="480" w:lineRule="auto"/>
        <w:jc w:val="both"/>
        <w:rPr>
          <w:rStyle w:val="Hyperlink"/>
          <w:rFonts w:ascii="Times New Roman" w:hAnsi="Times New Roman" w:cs="Times New Roman"/>
        </w:rPr>
      </w:pPr>
    </w:p>
    <w:p w14:paraId="2BD81F18" w14:textId="4047E155" w:rsidR="006B7D81" w:rsidRPr="006442C4" w:rsidRDefault="006B7D81"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lastword</w:t>
      </w:r>
      <w:r w:rsidRPr="006442C4">
        <w:rPr>
          <w:rFonts w:ascii="Times New Roman" w:hAnsi="Times New Roman" w:cs="Times New Roman"/>
        </w:rPr>
        <w:t xml:space="preserve">: This is used to obtain the last </w:t>
      </w:r>
      <w:r w:rsidRPr="006442C4">
        <w:rPr>
          <w:rFonts w:ascii="Times New Roman" w:hAnsi="Times New Roman" w:cs="Times New Roman"/>
        </w:rPr>
        <w:t>text</w:t>
      </w:r>
      <w:r w:rsidRPr="006442C4">
        <w:rPr>
          <w:rFonts w:ascii="Times New Roman" w:hAnsi="Times New Roman" w:cs="Times New Roman"/>
        </w:rPr>
        <w:t xml:space="preserve"> of the long input string </w:t>
      </w:r>
      <w:r w:rsidRPr="006442C4">
        <w:rPr>
          <w:rFonts w:ascii="Times New Roman" w:hAnsi="Times New Roman" w:cs="Times New Roman"/>
        </w:rPr>
        <w:t xml:space="preserve">that needs to be </w:t>
      </w:r>
      <w:r w:rsidRPr="006442C4">
        <w:rPr>
          <w:rFonts w:ascii="Times New Roman" w:hAnsi="Times New Roman" w:cs="Times New Roman"/>
        </w:rPr>
        <w:t xml:space="preserve">used later with the </w:t>
      </w:r>
      <w:r w:rsidRPr="006442C4">
        <w:rPr>
          <w:rFonts w:ascii="Times New Roman" w:hAnsi="Times New Roman" w:cs="Times New Roman"/>
          <w:color w:val="BF8F00" w:themeColor="accent4" w:themeShade="BF"/>
        </w:rPr>
        <w:t>multiplier</w:t>
      </w:r>
      <w:r w:rsidRPr="006442C4">
        <w:rPr>
          <w:rFonts w:ascii="Times New Roman" w:hAnsi="Times New Roman" w:cs="Times New Roman"/>
        </w:rPr>
        <w:t>.</w:t>
      </w:r>
    </w:p>
    <w:p w14:paraId="23561D96" w14:textId="0F4955F0" w:rsidR="000F09B4" w:rsidRPr="006442C4" w:rsidRDefault="000F09B4" w:rsidP="00BF705E">
      <w:pPr>
        <w:spacing w:line="480" w:lineRule="auto"/>
        <w:rPr>
          <w:rFonts w:ascii="Times New Roman" w:hAnsi="Times New Roman" w:cs="Times New Roman"/>
        </w:rPr>
      </w:pPr>
    </w:p>
    <w:p w14:paraId="0275A659" w14:textId="1402A8A8" w:rsidR="005B2E68" w:rsidRPr="006442C4" w:rsidRDefault="000F09B4"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ConvertFromString</w:t>
      </w:r>
      <w:r w:rsidR="00D06D07" w:rsidRPr="006442C4">
        <w:rPr>
          <w:rFonts w:ascii="Times New Roman" w:hAnsi="Times New Roman" w:cs="Times New Roman"/>
          <w:color w:val="000000" w:themeColor="text1"/>
        </w:rPr>
        <w:t>[7]</w:t>
      </w:r>
      <w:r w:rsidRPr="006442C4">
        <w:rPr>
          <w:rFonts w:ascii="Times New Roman" w:hAnsi="Times New Roman" w:cs="Times New Roman"/>
        </w:rPr>
        <w:t xml:space="preserve">: </w:t>
      </w:r>
      <w:r w:rsidRPr="006442C4">
        <w:rPr>
          <w:rFonts w:ascii="Times New Roman" w:hAnsi="Times New Roman" w:cs="Times New Roman"/>
          <w:color w:val="00DFA3"/>
        </w:rPr>
        <w:t>istringstream</w:t>
      </w:r>
      <w:r w:rsidRPr="006442C4">
        <w:rPr>
          <w:rFonts w:ascii="Times New Roman" w:hAnsi="Times New Roman" w:cs="Times New Roman"/>
        </w:rPr>
        <w:t xml:space="preserve"> is also used in this function to convert </w:t>
      </w:r>
      <w:r w:rsidR="001642E6" w:rsidRPr="006442C4">
        <w:rPr>
          <w:rFonts w:ascii="Times New Roman" w:hAnsi="Times New Roman" w:cs="Times New Roman"/>
        </w:rPr>
        <w:t xml:space="preserve">the number in string format to double format. </w:t>
      </w:r>
    </w:p>
    <w:p w14:paraId="767B6178" w14:textId="77AA00A3" w:rsidR="005B2E68" w:rsidRPr="006442C4" w:rsidRDefault="005B2E68" w:rsidP="00BF705E">
      <w:pPr>
        <w:pStyle w:val="ListParagraph"/>
        <w:spacing w:line="480" w:lineRule="auto"/>
        <w:rPr>
          <w:rFonts w:ascii="Times New Roman" w:hAnsi="Times New Roman" w:cs="Times New Roman"/>
          <w:color w:val="BF8F00" w:themeColor="accent4" w:themeShade="BF"/>
        </w:rPr>
      </w:pPr>
    </w:p>
    <w:p w14:paraId="4FE76F5D" w14:textId="77777777" w:rsidR="00887B4F" w:rsidRPr="006442C4" w:rsidRDefault="00887B4F" w:rsidP="00BF705E">
      <w:pPr>
        <w:pStyle w:val="ListParagraph"/>
        <w:spacing w:line="480" w:lineRule="auto"/>
        <w:rPr>
          <w:rFonts w:ascii="Times New Roman" w:hAnsi="Times New Roman" w:cs="Times New Roman"/>
          <w:color w:val="BF8F00" w:themeColor="accent4" w:themeShade="BF"/>
        </w:rPr>
      </w:pPr>
    </w:p>
    <w:p w14:paraId="3E3D7593" w14:textId="313612A2" w:rsidR="00A100D1" w:rsidRPr="006442C4" w:rsidRDefault="006E0C28"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lastRenderedPageBreak/>
        <w:t>multi</w:t>
      </w:r>
      <w:r w:rsidRPr="006442C4">
        <w:rPr>
          <w:rFonts w:ascii="Times New Roman" w:hAnsi="Times New Roman" w:cs="Times New Roman"/>
        </w:rPr>
        <w:t xml:space="preserve">: </w:t>
      </w:r>
      <w:r w:rsidR="00043185" w:rsidRPr="006442C4">
        <w:rPr>
          <w:rFonts w:ascii="Times New Roman" w:hAnsi="Times New Roman" w:cs="Times New Roman"/>
        </w:rPr>
        <w:t xml:space="preserve">This function takes a string which will be a specific word of a line of the input file, and a value (in most cases 0 since it will be reset after operations in this function) as input parameters passed by reference. Since this function is expected to give numerical values after multiplications according to </w:t>
      </w:r>
      <w:r w:rsidR="00043185" w:rsidRPr="006442C4">
        <w:rPr>
          <w:rFonts w:ascii="Times New Roman" w:hAnsi="Times New Roman" w:cs="Times New Roman"/>
          <w:color w:val="000000" w:themeColor="text1"/>
        </w:rPr>
        <w:t>multipliers</w:t>
      </w:r>
      <w:r w:rsidR="00043185" w:rsidRPr="006442C4">
        <w:rPr>
          <w:rFonts w:ascii="Times New Roman" w:hAnsi="Times New Roman" w:cs="Times New Roman"/>
        </w:rPr>
        <w:t xml:space="preserve">, several cases need to be considered. Our first attempt was to write a few functions to implement the features of </w:t>
      </w:r>
      <w:r w:rsidR="00043185" w:rsidRPr="006442C4">
        <w:rPr>
          <w:rFonts w:ascii="Times New Roman" w:hAnsi="Times New Roman" w:cs="Times New Roman"/>
          <w:color w:val="BF8F00" w:themeColor="accent4" w:themeShade="BF"/>
        </w:rPr>
        <w:t>multi</w:t>
      </w:r>
      <w:r w:rsidR="00043185" w:rsidRPr="006442C4">
        <w:rPr>
          <w:rFonts w:ascii="Times New Roman" w:hAnsi="Times New Roman" w:cs="Times New Roman"/>
        </w:rPr>
        <w:t>, which was theoretically correct but messy and unsmart. So we improved it by integrating all of them into one single function. There are two parts: one considers the case where the input word contains an AC phase, the other considers the input word being either an AC amplitude or a DC value. In each part, the function performs the corresponding operations depending on the existence of a multiplier.</w:t>
      </w:r>
    </w:p>
    <w:p w14:paraId="38796C69" w14:textId="77777777" w:rsidR="00043185" w:rsidRPr="006442C4" w:rsidRDefault="00043185" w:rsidP="00BF705E">
      <w:pPr>
        <w:pStyle w:val="ListParagraph"/>
        <w:spacing w:line="480" w:lineRule="auto"/>
        <w:rPr>
          <w:rFonts w:ascii="Times New Roman" w:hAnsi="Times New Roman" w:cs="Times New Roman"/>
        </w:rPr>
      </w:pPr>
    </w:p>
    <w:p w14:paraId="318AE4D4" w14:textId="77777777" w:rsidR="00043185" w:rsidRPr="006442C4" w:rsidRDefault="00043185" w:rsidP="00BF705E">
      <w:pPr>
        <w:pStyle w:val="ListParagraph"/>
        <w:spacing w:line="480" w:lineRule="auto"/>
        <w:jc w:val="both"/>
        <w:rPr>
          <w:rFonts w:ascii="Times New Roman" w:hAnsi="Times New Roman" w:cs="Times New Roman"/>
        </w:rPr>
      </w:pPr>
    </w:p>
    <w:p w14:paraId="71346676" w14:textId="78FB090D" w:rsidR="00421037" w:rsidRPr="006442C4" w:rsidRDefault="00A100D1"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ac</w:t>
      </w:r>
      <w:r w:rsidRPr="006442C4">
        <w:rPr>
          <w:rFonts w:ascii="Times New Roman" w:hAnsi="Times New Roman" w:cs="Times New Roman"/>
        </w:rPr>
        <w:t>: This aims to store useful values for the AC analysis</w:t>
      </w:r>
      <w:r w:rsidRPr="006442C4">
        <w:rPr>
          <w:rFonts w:ascii="Times New Roman" w:hAnsi="Times New Roman" w:cs="Times New Roman"/>
        </w:rPr>
        <w:t>:</w:t>
      </w:r>
      <w:r w:rsidRPr="006442C4">
        <w:rPr>
          <w:rFonts w:ascii="Times New Roman" w:hAnsi="Times New Roman" w:cs="Times New Roman"/>
        </w:rPr>
        <w:t xml:space="preserve"> points per decade, starting and stopping frequencies for the sweep</w:t>
      </w:r>
      <w:r w:rsidRPr="006442C4">
        <w:rPr>
          <w:rFonts w:ascii="Times New Roman" w:hAnsi="Times New Roman" w:cs="Times New Roman"/>
        </w:rPr>
        <w:t xml:space="preserve">. </w:t>
      </w:r>
      <w:r w:rsidR="00AB6B12" w:rsidRPr="006442C4">
        <w:rPr>
          <w:rFonts w:ascii="Times New Roman" w:hAnsi="Times New Roman" w:cs="Times New Roman"/>
        </w:rPr>
        <w:t xml:space="preserve">It </w:t>
      </w:r>
      <w:r w:rsidRPr="006442C4">
        <w:rPr>
          <w:rFonts w:ascii="Times New Roman" w:hAnsi="Times New Roman" w:cs="Times New Roman"/>
        </w:rPr>
        <w:t>read</w:t>
      </w:r>
      <w:r w:rsidR="00AB6B12" w:rsidRPr="006442C4">
        <w:rPr>
          <w:rFonts w:ascii="Times New Roman" w:hAnsi="Times New Roman" w:cs="Times New Roman"/>
        </w:rPr>
        <w:t>s</w:t>
      </w:r>
      <w:r w:rsidRPr="006442C4">
        <w:rPr>
          <w:rFonts w:ascii="Times New Roman" w:hAnsi="Times New Roman" w:cs="Times New Roman"/>
        </w:rPr>
        <w:t xml:space="preserve"> from the second last line of the input file</w:t>
      </w:r>
      <w:r w:rsidR="00AB6B12" w:rsidRPr="006442C4">
        <w:rPr>
          <w:rFonts w:ascii="Times New Roman" w:hAnsi="Times New Roman" w:cs="Times New Roman"/>
        </w:rPr>
        <w:t xml:space="preserve"> and makes</w:t>
      </w:r>
      <w:r w:rsidRPr="006442C4">
        <w:rPr>
          <w:rFonts w:ascii="Times New Roman" w:hAnsi="Times New Roman" w:cs="Times New Roman"/>
        </w:rPr>
        <w:t xml:space="preserve"> use of </w:t>
      </w:r>
      <w:r w:rsidRPr="006442C4">
        <w:rPr>
          <w:rFonts w:ascii="Times New Roman" w:hAnsi="Times New Roman" w:cs="Times New Roman"/>
          <w:color w:val="BF8F00" w:themeColor="accent4" w:themeShade="BF"/>
        </w:rPr>
        <w:t>multi</w:t>
      </w:r>
      <w:r w:rsidRPr="006442C4">
        <w:rPr>
          <w:rFonts w:ascii="Times New Roman" w:hAnsi="Times New Roman" w:cs="Times New Roman"/>
        </w:rPr>
        <w:t xml:space="preserve">, and </w:t>
      </w:r>
      <w:r w:rsidRPr="006442C4">
        <w:rPr>
          <w:rFonts w:ascii="Times New Roman" w:hAnsi="Times New Roman" w:cs="Times New Roman"/>
          <w:color w:val="BF8F00" w:themeColor="accent4" w:themeShade="BF"/>
        </w:rPr>
        <w:t>getwor</w:t>
      </w:r>
      <w:r w:rsidR="00421037" w:rsidRPr="006442C4">
        <w:rPr>
          <w:rFonts w:ascii="Times New Roman" w:hAnsi="Times New Roman" w:cs="Times New Roman"/>
          <w:color w:val="BF8F00" w:themeColor="accent4" w:themeShade="BF"/>
        </w:rPr>
        <w:t>d</w:t>
      </w:r>
      <w:r w:rsidR="00421037" w:rsidRPr="006442C4">
        <w:rPr>
          <w:rFonts w:ascii="Times New Roman" w:hAnsi="Times New Roman" w:cs="Times New Roman"/>
        </w:rPr>
        <w:t>.</w:t>
      </w:r>
    </w:p>
    <w:p w14:paraId="3207084F" w14:textId="74030456" w:rsidR="00421037" w:rsidRPr="006442C4" w:rsidRDefault="00421037" w:rsidP="00BF705E">
      <w:pPr>
        <w:pStyle w:val="ListParagraph"/>
        <w:spacing w:line="480" w:lineRule="auto"/>
        <w:rPr>
          <w:rFonts w:ascii="Times New Roman" w:hAnsi="Times New Roman" w:cs="Times New Roman"/>
        </w:rPr>
      </w:pPr>
    </w:p>
    <w:p w14:paraId="32CA5CFE" w14:textId="185E3898" w:rsidR="005B2E68" w:rsidRPr="006442C4" w:rsidRDefault="005B2E68" w:rsidP="00BF705E">
      <w:pPr>
        <w:pStyle w:val="ListParagraph"/>
        <w:spacing w:line="480" w:lineRule="auto"/>
        <w:rPr>
          <w:rFonts w:ascii="Times New Roman" w:hAnsi="Times New Roman" w:cs="Times New Roman"/>
        </w:rPr>
      </w:pPr>
    </w:p>
    <w:p w14:paraId="71ADDB29" w14:textId="35BD99B9" w:rsidR="005B2E68" w:rsidRPr="006442C4" w:rsidRDefault="005B2E68" w:rsidP="00BF705E">
      <w:pPr>
        <w:pStyle w:val="ListParagraph"/>
        <w:spacing w:line="480" w:lineRule="auto"/>
        <w:rPr>
          <w:rFonts w:ascii="Times New Roman" w:hAnsi="Times New Roman" w:cs="Times New Roman"/>
        </w:rPr>
      </w:pPr>
    </w:p>
    <w:p w14:paraId="45BF225A" w14:textId="5095AFDC" w:rsidR="005B2E68" w:rsidRPr="006442C4" w:rsidRDefault="005B2E68" w:rsidP="00BF705E">
      <w:pPr>
        <w:pStyle w:val="ListParagraph"/>
        <w:spacing w:line="480" w:lineRule="auto"/>
        <w:rPr>
          <w:rFonts w:ascii="Times New Roman" w:hAnsi="Times New Roman" w:cs="Times New Roman"/>
        </w:rPr>
      </w:pPr>
    </w:p>
    <w:p w14:paraId="19886A9C" w14:textId="216E946D" w:rsidR="005B2E68" w:rsidRPr="006442C4" w:rsidRDefault="005B2E68" w:rsidP="00BF705E">
      <w:pPr>
        <w:pStyle w:val="ListParagraph"/>
        <w:spacing w:line="480" w:lineRule="auto"/>
        <w:rPr>
          <w:rFonts w:ascii="Times New Roman" w:hAnsi="Times New Roman" w:cs="Times New Roman"/>
        </w:rPr>
      </w:pPr>
    </w:p>
    <w:p w14:paraId="2A40E474" w14:textId="1688FB3A" w:rsidR="005B2E68" w:rsidRPr="006442C4" w:rsidRDefault="005B2E68" w:rsidP="00BF705E">
      <w:pPr>
        <w:pStyle w:val="ListParagraph"/>
        <w:spacing w:line="480" w:lineRule="auto"/>
        <w:rPr>
          <w:rFonts w:ascii="Times New Roman" w:hAnsi="Times New Roman" w:cs="Times New Roman"/>
        </w:rPr>
      </w:pPr>
    </w:p>
    <w:p w14:paraId="201AA5AE" w14:textId="3952D43C" w:rsidR="005B2E68" w:rsidRPr="006442C4" w:rsidRDefault="005B2E68" w:rsidP="00BF705E">
      <w:pPr>
        <w:pStyle w:val="ListParagraph"/>
        <w:spacing w:line="480" w:lineRule="auto"/>
        <w:rPr>
          <w:rFonts w:ascii="Times New Roman" w:hAnsi="Times New Roman" w:cs="Times New Roman"/>
        </w:rPr>
      </w:pPr>
    </w:p>
    <w:p w14:paraId="39A4DB56" w14:textId="047F4E68" w:rsidR="005B2E68" w:rsidRPr="006442C4" w:rsidRDefault="005B2E68" w:rsidP="00BF705E">
      <w:pPr>
        <w:pStyle w:val="ListParagraph"/>
        <w:spacing w:line="480" w:lineRule="auto"/>
        <w:rPr>
          <w:rFonts w:ascii="Times New Roman" w:hAnsi="Times New Roman" w:cs="Times New Roman"/>
        </w:rPr>
      </w:pPr>
    </w:p>
    <w:p w14:paraId="22EFAF4B" w14:textId="44C323DA" w:rsidR="005B2E68" w:rsidRPr="006442C4" w:rsidRDefault="005B2E68" w:rsidP="00BF705E">
      <w:pPr>
        <w:pStyle w:val="ListParagraph"/>
        <w:spacing w:line="480" w:lineRule="auto"/>
        <w:rPr>
          <w:rFonts w:ascii="Times New Roman" w:hAnsi="Times New Roman" w:cs="Times New Roman"/>
        </w:rPr>
      </w:pPr>
    </w:p>
    <w:p w14:paraId="77A6D64B" w14:textId="77777777" w:rsidR="005B2E68" w:rsidRPr="006442C4" w:rsidRDefault="005B2E68" w:rsidP="00BF705E">
      <w:pPr>
        <w:spacing w:line="480" w:lineRule="auto"/>
        <w:rPr>
          <w:rFonts w:ascii="Times New Roman" w:hAnsi="Times New Roman" w:cs="Times New Roman"/>
        </w:rPr>
      </w:pPr>
    </w:p>
    <w:p w14:paraId="3155960E" w14:textId="23C26756" w:rsidR="00421037" w:rsidRPr="006442C4" w:rsidRDefault="00421037" w:rsidP="00887B4F">
      <w:pPr>
        <w:pStyle w:val="Heading3"/>
        <w:spacing w:line="480" w:lineRule="auto"/>
        <w:rPr>
          <w:rFonts w:ascii="Times New Roman" w:hAnsi="Times New Roman" w:cs="Times New Roman"/>
          <w:color w:val="000000" w:themeColor="text1"/>
          <w:sz w:val="28"/>
          <w:szCs w:val="28"/>
        </w:rPr>
      </w:pPr>
      <w:bookmarkStart w:id="113" w:name="_Toc74430078"/>
      <w:bookmarkStart w:id="114" w:name="_Toc74474911"/>
      <w:bookmarkStart w:id="115" w:name="_Toc74474992"/>
      <w:bookmarkStart w:id="116" w:name="_Toc74475048"/>
      <w:bookmarkStart w:id="117" w:name="_Toc74476406"/>
      <w:r w:rsidRPr="006442C4">
        <w:rPr>
          <w:rFonts w:ascii="Times New Roman" w:hAnsi="Times New Roman" w:cs="Times New Roman"/>
          <w:color w:val="000000" w:themeColor="text1"/>
          <w:sz w:val="28"/>
          <w:szCs w:val="28"/>
        </w:rPr>
        <w:lastRenderedPageBreak/>
        <w:t>4) Set Up</w:t>
      </w:r>
      <w:bookmarkEnd w:id="113"/>
      <w:bookmarkEnd w:id="114"/>
      <w:bookmarkEnd w:id="115"/>
      <w:bookmarkEnd w:id="116"/>
      <w:bookmarkEnd w:id="117"/>
    </w:p>
    <w:p w14:paraId="77129CF8" w14:textId="1CE112B9" w:rsidR="003B1C0B" w:rsidRPr="006442C4" w:rsidRDefault="00AB6B12" w:rsidP="004C2E7A">
      <w:pPr>
        <w:pStyle w:val="ListParagraph"/>
        <w:numPr>
          <w:ilvl w:val="0"/>
          <w:numId w:val="1"/>
        </w:numPr>
        <w:spacing w:line="480" w:lineRule="auto"/>
        <w:ind w:left="714" w:hanging="357"/>
        <w:jc w:val="both"/>
        <w:rPr>
          <w:rFonts w:ascii="Times New Roman" w:hAnsi="Times New Roman" w:cs="Times New Roman"/>
        </w:rPr>
      </w:pPr>
      <w:r w:rsidRPr="006442C4">
        <w:rPr>
          <w:rFonts w:ascii="Times New Roman" w:hAnsi="Times New Roman" w:cs="Times New Roman"/>
          <w:color w:val="BF8F00" w:themeColor="accent4" w:themeShade="BF"/>
        </w:rPr>
        <w:t>setting</w:t>
      </w:r>
      <w:r w:rsidRPr="006442C4">
        <w:rPr>
          <w:rFonts w:ascii="Times New Roman" w:hAnsi="Times New Roman" w:cs="Times New Roman"/>
        </w:rPr>
        <w:t xml:space="preserve">: </w:t>
      </w:r>
      <w:r w:rsidR="003B1C0B" w:rsidRPr="006442C4">
        <w:rPr>
          <w:rFonts w:ascii="Times New Roman" w:hAnsi="Times New Roman" w:cs="Times New Roman"/>
        </w:rPr>
        <w:t xml:space="preserve">This is the most crucial part after taking in the input. In this function, components </w:t>
      </w:r>
      <w:r w:rsidR="00DA6019" w:rsidRPr="006442C4">
        <w:rPr>
          <w:rFonts w:ascii="Times New Roman" w:hAnsi="Times New Roman" w:cs="Times New Roman"/>
        </w:rPr>
        <w:t>are</w:t>
      </w:r>
      <w:r w:rsidR="003B1C0B" w:rsidRPr="006442C4">
        <w:rPr>
          <w:rFonts w:ascii="Times New Roman" w:hAnsi="Times New Roman" w:cs="Times New Roman"/>
        </w:rPr>
        <w:t xml:space="preserve"> initialized and given a dynamically allocated memory area to store their characteristics. It takes three things as input, a vector that stores the input text, a vector that stores all components, and an integer that indicates the maximum number of nodes. The outer </w:t>
      </w:r>
      <w:r w:rsidR="003B1C0B" w:rsidRPr="006442C4">
        <w:rPr>
          <w:rFonts w:ascii="Times New Roman" w:hAnsi="Times New Roman" w:cs="Times New Roman"/>
          <w:color w:val="ED4ED3"/>
        </w:rPr>
        <w:t xml:space="preserve">for </w:t>
      </w:r>
      <w:r w:rsidR="003B1C0B" w:rsidRPr="006442C4">
        <w:rPr>
          <w:rFonts w:ascii="Times New Roman" w:hAnsi="Times New Roman" w:cs="Times New Roman"/>
          <w:color w:val="000000" w:themeColor="text1"/>
        </w:rPr>
        <w:t>loop</w:t>
      </w:r>
      <w:r w:rsidR="003B1C0B" w:rsidRPr="006442C4">
        <w:rPr>
          <w:rFonts w:ascii="Times New Roman" w:hAnsi="Times New Roman" w:cs="Times New Roman"/>
          <w:color w:val="7030A0"/>
        </w:rPr>
        <w:t xml:space="preserve"> </w:t>
      </w:r>
      <w:r w:rsidR="003B1C0B" w:rsidRPr="006442C4">
        <w:rPr>
          <w:rFonts w:ascii="Times New Roman" w:hAnsi="Times New Roman" w:cs="Times New Roman"/>
        </w:rPr>
        <w:t xml:space="preserve">makes sure </w:t>
      </w:r>
      <w:r w:rsidR="00DA6019" w:rsidRPr="006442C4">
        <w:rPr>
          <w:rFonts w:ascii="Times New Roman" w:hAnsi="Times New Roman" w:cs="Times New Roman"/>
        </w:rPr>
        <w:t>the program</w:t>
      </w:r>
      <w:r w:rsidR="003B1C0B" w:rsidRPr="006442C4">
        <w:rPr>
          <w:rFonts w:ascii="Times New Roman" w:hAnsi="Times New Roman" w:cs="Times New Roman"/>
        </w:rPr>
        <w:t xml:space="preserve"> only focus</w:t>
      </w:r>
      <w:r w:rsidR="00DA6019" w:rsidRPr="006442C4">
        <w:rPr>
          <w:rFonts w:ascii="Times New Roman" w:hAnsi="Times New Roman" w:cs="Times New Roman"/>
        </w:rPr>
        <w:t>es</w:t>
      </w:r>
      <w:r w:rsidR="003B1C0B" w:rsidRPr="006442C4">
        <w:rPr>
          <w:rFonts w:ascii="Times New Roman" w:hAnsi="Times New Roman" w:cs="Times New Roman"/>
        </w:rPr>
        <w:t xml:space="preserve"> on up to the second last line (not including it). Lines beginning with ‘*’ are comment lines that are not useful for analysis may be written into the file as well. Therefore we </w:t>
      </w:r>
      <w:r w:rsidR="00DA6019" w:rsidRPr="006442C4">
        <w:rPr>
          <w:rFonts w:ascii="Times New Roman" w:hAnsi="Times New Roman" w:cs="Times New Roman"/>
        </w:rPr>
        <w:t>created</w:t>
      </w:r>
      <w:r w:rsidR="003B1C0B" w:rsidRPr="006442C4">
        <w:rPr>
          <w:rFonts w:ascii="Times New Roman" w:hAnsi="Times New Roman" w:cs="Times New Roman"/>
        </w:rPr>
        <w:t xml:space="preserve"> a condition, so the program only starts computing when the current line is not a comment. We started by storing the two nodes. Since we would like to convert node</w:t>
      </w:r>
      <w:r w:rsidR="00DA6019" w:rsidRPr="006442C4">
        <w:rPr>
          <w:rFonts w:ascii="Times New Roman" w:hAnsi="Times New Roman" w:cs="Times New Roman"/>
        </w:rPr>
        <w:t>s</w:t>
      </w:r>
      <w:r w:rsidR="003B1C0B" w:rsidRPr="006442C4">
        <w:rPr>
          <w:rFonts w:ascii="Times New Roman" w:hAnsi="Times New Roman" w:cs="Times New Roman"/>
        </w:rPr>
        <w:t xml:space="preserve"> from string to integer by using the </w:t>
      </w:r>
      <w:r w:rsidR="003B1C0B" w:rsidRPr="006442C4">
        <w:rPr>
          <w:rFonts w:ascii="Times New Roman" w:hAnsi="Times New Roman" w:cs="Times New Roman"/>
          <w:color w:val="BF8F00" w:themeColor="accent4" w:themeShade="BF"/>
        </w:rPr>
        <w:t>stoi</w:t>
      </w:r>
      <w:r w:rsidR="0098600C" w:rsidRPr="006442C4">
        <w:rPr>
          <w:rFonts w:ascii="Times New Roman" w:hAnsi="Times New Roman" w:cs="Times New Roman"/>
        </w:rPr>
        <w:t>,</w:t>
      </w:r>
      <w:r w:rsidR="003B1C0B" w:rsidRPr="006442C4">
        <w:rPr>
          <w:rFonts w:ascii="Times New Roman" w:hAnsi="Times New Roman" w:cs="Times New Roman"/>
        </w:rPr>
        <w:t xml:space="preserve"> an </w:t>
      </w:r>
      <w:r w:rsidR="003B1C0B" w:rsidRPr="006442C4">
        <w:rPr>
          <w:rFonts w:ascii="Times New Roman" w:hAnsi="Times New Roman" w:cs="Times New Roman"/>
          <w:color w:val="7030A0"/>
        </w:rPr>
        <w:t xml:space="preserve">if </w:t>
      </w:r>
      <w:r w:rsidR="003B1C0B" w:rsidRPr="006442C4">
        <w:rPr>
          <w:rFonts w:ascii="Times New Roman" w:hAnsi="Times New Roman" w:cs="Times New Roman"/>
        </w:rPr>
        <w:t xml:space="preserve">condition is added to avoid the situation where the input of ‘stoi’ function is 0. At first, we did not take this into consideration and got an error as a result. Another function, ‘substr’ is used to get a sequence of string starting from a specific index to the end. So far, we only dealt with two nodes, so a simple comparison </w:t>
      </w:r>
      <w:r w:rsidR="00DA6019" w:rsidRPr="006442C4">
        <w:rPr>
          <w:rFonts w:ascii="Times New Roman" w:hAnsi="Times New Roman" w:cs="Times New Roman"/>
        </w:rPr>
        <w:t>is</w:t>
      </w:r>
      <w:r w:rsidR="003B1C0B" w:rsidRPr="006442C4">
        <w:rPr>
          <w:rFonts w:ascii="Times New Roman" w:hAnsi="Times New Roman" w:cs="Times New Roman"/>
        </w:rPr>
        <w:t xml:space="preserve"> made to give the larger value to the integer max_node. Now </w:t>
      </w:r>
      <w:r w:rsidR="00DA6019" w:rsidRPr="006442C4">
        <w:rPr>
          <w:rFonts w:ascii="Times New Roman" w:hAnsi="Times New Roman" w:cs="Times New Roman"/>
        </w:rPr>
        <w:t>the program</w:t>
      </w:r>
      <w:r w:rsidR="003B1C0B" w:rsidRPr="006442C4">
        <w:rPr>
          <w:rFonts w:ascii="Times New Roman" w:hAnsi="Times New Roman" w:cs="Times New Roman"/>
        </w:rPr>
        <w:t xml:space="preserve"> can initialize the components respectively by using </w:t>
      </w:r>
      <w:r w:rsidR="003B1C0B" w:rsidRPr="006442C4">
        <w:rPr>
          <w:rFonts w:ascii="Times New Roman" w:hAnsi="Times New Roman" w:cs="Times New Roman"/>
          <w:color w:val="ED4ED3"/>
        </w:rPr>
        <w:t>if</w:t>
      </w:r>
      <w:r w:rsidR="003B1C0B" w:rsidRPr="006442C4">
        <w:rPr>
          <w:rFonts w:ascii="Times New Roman" w:hAnsi="Times New Roman" w:cs="Times New Roman"/>
        </w:rPr>
        <w:t xml:space="preserve"> condition for each type. Components are distinguished by the designator field. For voltage and current sources, since their values can be either a function (AC with amplitude and phase) or a numerical value, </w:t>
      </w:r>
      <w:r w:rsidR="00DA6019" w:rsidRPr="006442C4">
        <w:rPr>
          <w:rFonts w:ascii="Times New Roman" w:hAnsi="Times New Roman" w:cs="Times New Roman"/>
        </w:rPr>
        <w:t>the program separates</w:t>
      </w:r>
      <w:r w:rsidR="003B1C0B" w:rsidRPr="006442C4">
        <w:rPr>
          <w:rFonts w:ascii="Times New Roman" w:hAnsi="Times New Roman" w:cs="Times New Roman"/>
        </w:rPr>
        <w:t xml:space="preserve"> these two cases again using </w:t>
      </w:r>
      <w:r w:rsidR="003B1C0B" w:rsidRPr="006442C4">
        <w:rPr>
          <w:rFonts w:ascii="Times New Roman" w:hAnsi="Times New Roman" w:cs="Times New Roman"/>
          <w:color w:val="ED4ED3"/>
        </w:rPr>
        <w:t xml:space="preserve">if </w:t>
      </w:r>
      <w:r w:rsidR="003B1C0B" w:rsidRPr="006442C4">
        <w:rPr>
          <w:rFonts w:ascii="Times New Roman" w:hAnsi="Times New Roman" w:cs="Times New Roman"/>
        </w:rPr>
        <w:t>condition as the constructor lists are different for them. We c</w:t>
      </w:r>
      <w:r w:rsidR="00DA6019" w:rsidRPr="006442C4">
        <w:rPr>
          <w:rFonts w:ascii="Times New Roman" w:hAnsi="Times New Roman" w:cs="Times New Roman"/>
        </w:rPr>
        <w:t>an</w:t>
      </w:r>
      <w:r w:rsidR="003B1C0B" w:rsidRPr="006442C4">
        <w:rPr>
          <w:rFonts w:ascii="Times New Roman" w:hAnsi="Times New Roman" w:cs="Times New Roman"/>
        </w:rPr>
        <w:t xml:space="preserve"> quickly get the amplitude and phase with the help of function </w:t>
      </w:r>
      <w:r w:rsidR="003B1C0B" w:rsidRPr="006442C4">
        <w:rPr>
          <w:rFonts w:ascii="Times New Roman" w:hAnsi="Times New Roman" w:cs="Times New Roman"/>
          <w:color w:val="BF8F00" w:themeColor="accent4" w:themeShade="BF"/>
        </w:rPr>
        <w:t>mul</w:t>
      </w:r>
      <w:r w:rsidR="003B1C0B" w:rsidRPr="006442C4">
        <w:rPr>
          <w:rFonts w:ascii="Times New Roman" w:hAnsi="Times New Roman" w:cs="Times New Roman"/>
        </w:rPr>
        <w:t xml:space="preserve">, then assign data to the right place in the constructor list, and finally, use a pointer of type general to locate the dynamically allocated memory area which represents the component. Then the program repeats the same process for resistors, capacitors, inductors, and diodes. We introduced a third node when it comes to transistors, converting it to an integer and making the same comparison as above to update the </w:t>
      </w:r>
      <w:r w:rsidR="003B1C0B" w:rsidRPr="006442C4">
        <w:rPr>
          <w:rFonts w:ascii="Times New Roman" w:hAnsi="Times New Roman" w:cs="Times New Roman"/>
        </w:rPr>
        <w:lastRenderedPageBreak/>
        <w:t xml:space="preserve">max_node. The last one to consider is the voltage-controlled current source, which has four nodes. So two more nodes need to be introduced. At the end of </w:t>
      </w:r>
      <w:r w:rsidR="003B1C0B" w:rsidRPr="006442C4">
        <w:rPr>
          <w:rFonts w:ascii="Times New Roman" w:hAnsi="Times New Roman" w:cs="Times New Roman"/>
          <w:color w:val="ED4ED3"/>
        </w:rPr>
        <w:t>if</w:t>
      </w:r>
      <w:r w:rsidR="003B1C0B" w:rsidRPr="006442C4">
        <w:rPr>
          <w:rFonts w:ascii="Times New Roman" w:hAnsi="Times New Roman" w:cs="Times New Roman"/>
        </w:rPr>
        <w:t xml:space="preserve"> condition for each component, the program stores that pointer into the vector, a referenced input. Eventually, after calling this function, there w</w:t>
      </w:r>
      <w:r w:rsidR="00DA6019" w:rsidRPr="006442C4">
        <w:rPr>
          <w:rFonts w:ascii="Times New Roman" w:hAnsi="Times New Roman" w:cs="Times New Roman"/>
        </w:rPr>
        <w:t>ill</w:t>
      </w:r>
      <w:r w:rsidR="003B1C0B" w:rsidRPr="006442C4">
        <w:rPr>
          <w:rFonts w:ascii="Times New Roman" w:hAnsi="Times New Roman" w:cs="Times New Roman"/>
        </w:rPr>
        <w:t xml:space="preserve"> be a vector storing all addresses of the given components and a number indicating the number of nodes in the circuit. Notice that we gave the components dynamically allocated memory area, but the pointers to find them are of type general. We kept wondering how to call the unique functions that are in the public section of a certain type of component. We cannot simply call it because it is not legal. We can only use those when written as virtual. Fortunately, we came to a solution called </w:t>
      </w:r>
      <w:r w:rsidR="003B1C0B" w:rsidRPr="006442C4">
        <w:rPr>
          <w:rFonts w:ascii="Times New Roman" w:hAnsi="Times New Roman" w:cs="Times New Roman"/>
          <w:color w:val="29D2F5"/>
        </w:rPr>
        <w:t>dynamic_cast</w:t>
      </w:r>
      <w:r w:rsidR="003B1C0B" w:rsidRPr="006442C4">
        <w:rPr>
          <w:rFonts w:ascii="Times New Roman" w:hAnsi="Times New Roman" w:cs="Times New Roman"/>
        </w:rPr>
        <w:t>, which would be applied and explained later.</w:t>
      </w:r>
    </w:p>
    <w:p w14:paraId="794FCA55" w14:textId="201CC66A" w:rsidR="005F7117" w:rsidRPr="006442C4" w:rsidRDefault="005F7117" w:rsidP="00BF705E">
      <w:pPr>
        <w:pStyle w:val="ListParagraph"/>
        <w:spacing w:line="480" w:lineRule="auto"/>
        <w:jc w:val="both"/>
        <w:rPr>
          <w:rFonts w:ascii="Times New Roman" w:hAnsi="Times New Roman" w:cs="Times New Roman"/>
          <w:sz w:val="32"/>
          <w:szCs w:val="32"/>
          <w:u w:val="single"/>
          <w:lang w:val="en-GB"/>
        </w:rPr>
      </w:pPr>
    </w:p>
    <w:p w14:paraId="2EE4F3BB" w14:textId="77777777" w:rsidR="0098600C" w:rsidRPr="006442C4" w:rsidRDefault="0098600C" w:rsidP="00BF705E">
      <w:pPr>
        <w:spacing w:line="480" w:lineRule="auto"/>
        <w:jc w:val="both"/>
        <w:rPr>
          <w:rFonts w:ascii="Times New Roman" w:hAnsi="Times New Roman" w:cs="Times New Roman"/>
          <w:sz w:val="32"/>
          <w:szCs w:val="32"/>
          <w:u w:val="single"/>
          <w:lang w:val="en-GB"/>
        </w:rPr>
      </w:pPr>
    </w:p>
    <w:p w14:paraId="52BCEAB2"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5BCEAA86"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5BF96467"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1D5D2A88"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0F551F9B"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52CA5667"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32C2A9D5"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45FC317E"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5E7CF69E" w14:textId="77777777" w:rsidR="005B2E68" w:rsidRPr="006442C4" w:rsidRDefault="005B2E68" w:rsidP="00BF705E">
      <w:pPr>
        <w:spacing w:line="480" w:lineRule="auto"/>
        <w:jc w:val="both"/>
        <w:rPr>
          <w:rFonts w:ascii="Times New Roman" w:hAnsi="Times New Roman" w:cs="Times New Roman"/>
          <w:sz w:val="32"/>
          <w:szCs w:val="32"/>
          <w:u w:val="single"/>
          <w:lang w:val="en-GB"/>
        </w:rPr>
      </w:pPr>
    </w:p>
    <w:p w14:paraId="207C1A31" w14:textId="7B0DFC9D" w:rsidR="005F7117" w:rsidRPr="006442C4" w:rsidRDefault="005F7117" w:rsidP="00887B4F">
      <w:pPr>
        <w:pStyle w:val="Heading2"/>
        <w:rPr>
          <w:rFonts w:cs="Times New Roman"/>
          <w:szCs w:val="32"/>
          <w:lang w:val="en-GB"/>
        </w:rPr>
      </w:pPr>
      <w:bookmarkStart w:id="118" w:name="_Toc74430079"/>
      <w:bookmarkStart w:id="119" w:name="_Toc74474912"/>
      <w:bookmarkStart w:id="120" w:name="_Toc74474993"/>
      <w:bookmarkStart w:id="121" w:name="_Toc74475049"/>
      <w:bookmarkStart w:id="122" w:name="_Toc74476407"/>
      <w:r w:rsidRPr="006442C4">
        <w:rPr>
          <w:rFonts w:cs="Times New Roman"/>
          <w:szCs w:val="32"/>
          <w:lang w:val="en-GB"/>
        </w:rPr>
        <w:lastRenderedPageBreak/>
        <w:t>Matrix Algorithm</w:t>
      </w:r>
      <w:bookmarkEnd w:id="118"/>
      <w:bookmarkEnd w:id="119"/>
      <w:bookmarkEnd w:id="120"/>
      <w:bookmarkEnd w:id="121"/>
      <w:bookmarkEnd w:id="122"/>
    </w:p>
    <w:p w14:paraId="0709DDD0" w14:textId="77777777" w:rsidR="005F7117" w:rsidRPr="006442C4" w:rsidRDefault="005F7117" w:rsidP="00887B4F">
      <w:pPr>
        <w:pStyle w:val="Heading3"/>
        <w:spacing w:line="480" w:lineRule="auto"/>
        <w:rPr>
          <w:rFonts w:ascii="Times New Roman" w:hAnsi="Times New Roman" w:cs="Times New Roman"/>
          <w:color w:val="000000" w:themeColor="text1"/>
          <w:sz w:val="28"/>
          <w:szCs w:val="28"/>
          <w:lang w:val="en-GB"/>
        </w:rPr>
      </w:pPr>
      <w:bookmarkStart w:id="123" w:name="_Toc74430080"/>
      <w:bookmarkStart w:id="124" w:name="_Toc74474913"/>
      <w:bookmarkStart w:id="125" w:name="_Toc74474994"/>
      <w:bookmarkStart w:id="126" w:name="_Toc74475050"/>
      <w:bookmarkStart w:id="127" w:name="_Toc74476408"/>
      <w:r w:rsidRPr="006442C4">
        <w:rPr>
          <w:rFonts w:ascii="Times New Roman" w:hAnsi="Times New Roman" w:cs="Times New Roman"/>
          <w:color w:val="000000" w:themeColor="text1"/>
          <w:sz w:val="28"/>
          <w:szCs w:val="28"/>
          <w:lang w:val="en-GB"/>
        </w:rPr>
        <w:t xml:space="preserve">1) </w:t>
      </w:r>
      <w:r w:rsidRPr="006442C4">
        <w:rPr>
          <w:rFonts w:ascii="Times New Roman" w:hAnsi="Times New Roman" w:cs="Times New Roman"/>
          <w:color w:val="000000" w:themeColor="text1"/>
          <w:sz w:val="28"/>
          <w:szCs w:val="28"/>
          <w:lang w:val="en-GB"/>
        </w:rPr>
        <w:t>Overview</w:t>
      </w:r>
      <w:bookmarkEnd w:id="123"/>
      <w:bookmarkEnd w:id="124"/>
      <w:bookmarkEnd w:id="125"/>
      <w:bookmarkEnd w:id="126"/>
      <w:bookmarkEnd w:id="127"/>
    </w:p>
    <w:p w14:paraId="3A401A98" w14:textId="1574B81E" w:rsidR="005F7117" w:rsidRPr="006442C4" w:rsidRDefault="005F7117" w:rsidP="00BF705E">
      <w:pPr>
        <w:spacing w:line="480" w:lineRule="auto"/>
        <w:jc w:val="both"/>
        <w:rPr>
          <w:rFonts w:ascii="Times New Roman" w:hAnsi="Times New Roman" w:cs="Times New Roman"/>
          <w:sz w:val="28"/>
          <w:szCs w:val="28"/>
          <w:lang w:val="en-GB"/>
        </w:rPr>
      </w:pPr>
      <w:r w:rsidRPr="006442C4">
        <w:rPr>
          <w:rFonts w:ascii="Times New Roman" w:hAnsi="Times New Roman" w:cs="Times New Roman"/>
          <w:lang w:val="en-US"/>
        </w:rPr>
        <w:t>Almost all the matri</w:t>
      </w:r>
      <w:r w:rsidRPr="006442C4">
        <w:rPr>
          <w:rFonts w:ascii="Times New Roman" w:hAnsi="Times New Roman" w:cs="Times New Roman"/>
          <w:lang w:val="en-US"/>
        </w:rPr>
        <w:t>c</w:t>
      </w:r>
      <w:r w:rsidRPr="006442C4">
        <w:rPr>
          <w:rFonts w:ascii="Times New Roman" w:hAnsi="Times New Roman" w:cs="Times New Roman"/>
          <w:lang w:val="en-US"/>
        </w:rPr>
        <w:t>es we buil</w:t>
      </w:r>
      <w:r w:rsidRPr="006442C4">
        <w:rPr>
          <w:rFonts w:ascii="Times New Roman" w:hAnsi="Times New Roman" w:cs="Times New Roman"/>
          <w:lang w:val="en-US"/>
        </w:rPr>
        <w:t>t</w:t>
      </w:r>
      <w:r w:rsidRPr="006442C4">
        <w:rPr>
          <w:rFonts w:ascii="Times New Roman" w:hAnsi="Times New Roman" w:cs="Times New Roman"/>
          <w:lang w:val="en-US"/>
        </w:rPr>
        <w:t xml:space="preserve"> in different functions</w:t>
      </w:r>
      <w:r w:rsidRPr="006442C4">
        <w:rPr>
          <w:rFonts w:ascii="Times New Roman" w:hAnsi="Times New Roman" w:cs="Times New Roman"/>
          <w:lang w:val="en-US"/>
        </w:rPr>
        <w:t xml:space="preserve"> to serve multiple purposes </w:t>
      </w:r>
      <w:r w:rsidRPr="006442C4">
        <w:rPr>
          <w:rFonts w:ascii="Times New Roman" w:hAnsi="Times New Roman" w:cs="Times New Roman"/>
          <w:lang w:val="en-US"/>
        </w:rPr>
        <w:t xml:space="preserve">are </w:t>
      </w:r>
      <w:r w:rsidRPr="006442C4">
        <w:rPr>
          <w:rFonts w:ascii="Times New Roman" w:hAnsi="Times New Roman" w:cs="Times New Roman"/>
          <w:lang w:val="en-US"/>
        </w:rPr>
        <w:t xml:space="preserve">based </w:t>
      </w:r>
      <w:r w:rsidRPr="006442C4">
        <w:rPr>
          <w:rFonts w:ascii="Times New Roman" w:hAnsi="Times New Roman" w:cs="Times New Roman"/>
          <w:lang w:val="en-US"/>
        </w:rPr>
        <w:t xml:space="preserve">on </w:t>
      </w:r>
      <w:r w:rsidRPr="006442C4">
        <w:rPr>
          <w:rFonts w:ascii="Times New Roman" w:hAnsi="Times New Roman" w:cs="Times New Roman"/>
          <w:lang w:val="en-US"/>
        </w:rPr>
        <w:t xml:space="preserve">the </w:t>
      </w:r>
      <w:r w:rsidRPr="006442C4">
        <w:rPr>
          <w:rFonts w:ascii="Times New Roman" w:hAnsi="Times New Roman" w:cs="Times New Roman"/>
        </w:rPr>
        <w:t>genera</w:t>
      </w:r>
      <w:r w:rsidRPr="006442C4">
        <w:rPr>
          <w:rFonts w:ascii="Times New Roman" w:hAnsi="Times New Roman" w:cs="Times New Roman"/>
          <w:lang w:val="en-US"/>
        </w:rPr>
        <w:t xml:space="preserve">l case conductance matrix and </w:t>
      </w:r>
      <w:r w:rsidRPr="006442C4">
        <w:rPr>
          <w:rFonts w:ascii="Times New Roman" w:hAnsi="Times New Roman" w:cs="Times New Roman"/>
          <w:lang w:val="en-US"/>
        </w:rPr>
        <w:t xml:space="preserve">the </w:t>
      </w:r>
      <w:proofErr w:type="spellStart"/>
      <w:r w:rsidRPr="006442C4">
        <w:rPr>
          <w:rFonts w:ascii="Times New Roman" w:hAnsi="Times New Roman" w:cs="Times New Roman"/>
          <w:color w:val="29D2F5"/>
          <w:lang w:val="en-US"/>
        </w:rPr>
        <w:t>col_b</w:t>
      </w:r>
      <w:proofErr w:type="spellEnd"/>
      <w:r w:rsidRPr="006442C4">
        <w:rPr>
          <w:rFonts w:ascii="Times New Roman" w:hAnsi="Times New Roman" w:cs="Times New Roman"/>
          <w:lang w:val="en-US"/>
        </w:rPr>
        <w:t xml:space="preserve"> column matrix. Here we would introduce how we buil</w:t>
      </w:r>
      <w:r w:rsidRPr="006442C4">
        <w:rPr>
          <w:rFonts w:ascii="Times New Roman" w:hAnsi="Times New Roman" w:cs="Times New Roman"/>
          <w:lang w:val="en-US"/>
        </w:rPr>
        <w:t>t</w:t>
      </w:r>
      <w:r w:rsidRPr="006442C4">
        <w:rPr>
          <w:rFonts w:ascii="Times New Roman" w:hAnsi="Times New Roman" w:cs="Times New Roman"/>
          <w:lang w:val="en-US"/>
        </w:rPr>
        <w:t xml:space="preserve"> these two matri</w:t>
      </w:r>
      <w:r w:rsidRPr="006442C4">
        <w:rPr>
          <w:rFonts w:ascii="Times New Roman" w:hAnsi="Times New Roman" w:cs="Times New Roman"/>
          <w:lang w:val="en-US"/>
        </w:rPr>
        <w:t>c</w:t>
      </w:r>
      <w:r w:rsidRPr="006442C4">
        <w:rPr>
          <w:rFonts w:ascii="Times New Roman" w:hAnsi="Times New Roman" w:cs="Times New Roman"/>
          <w:lang w:val="en-US"/>
        </w:rPr>
        <w:t xml:space="preserve">es step by step. </w:t>
      </w:r>
      <w:r w:rsidRPr="006442C4">
        <w:rPr>
          <w:rFonts w:ascii="Times New Roman" w:hAnsi="Times New Roman" w:cs="Times New Roman"/>
          <w:lang w:val="en-US"/>
        </w:rPr>
        <w:t xml:space="preserve">The only assumption here is that </w:t>
      </w:r>
      <w:r w:rsidRPr="006442C4">
        <w:rPr>
          <w:rFonts w:ascii="Times New Roman" w:hAnsi="Times New Roman" w:cs="Times New Roman"/>
          <w:lang w:val="en-US"/>
        </w:rPr>
        <w:t xml:space="preserve">all the components are linear. </w:t>
      </w:r>
      <w:r w:rsidRPr="006442C4">
        <w:rPr>
          <w:rFonts w:ascii="Times New Roman" w:hAnsi="Times New Roman" w:cs="Times New Roman"/>
          <w:lang w:val="en-US"/>
        </w:rPr>
        <w:t>T</w:t>
      </w:r>
      <w:r w:rsidRPr="006442C4">
        <w:rPr>
          <w:rFonts w:ascii="Times New Roman" w:hAnsi="Times New Roman" w:cs="Times New Roman"/>
          <w:lang w:val="en-US"/>
        </w:rPr>
        <w:t>hese two matri</w:t>
      </w:r>
      <w:r w:rsidRPr="006442C4">
        <w:rPr>
          <w:rFonts w:ascii="Times New Roman" w:hAnsi="Times New Roman" w:cs="Times New Roman"/>
          <w:lang w:val="en-US"/>
        </w:rPr>
        <w:t>c</w:t>
      </w:r>
      <w:r w:rsidRPr="006442C4">
        <w:rPr>
          <w:rFonts w:ascii="Times New Roman" w:hAnsi="Times New Roman" w:cs="Times New Roman"/>
          <w:lang w:val="en-US"/>
        </w:rPr>
        <w:t xml:space="preserve">es could be directly used to calculate the voltage vector </w:t>
      </w:r>
      <w:r w:rsidRPr="006442C4">
        <w:rPr>
          <w:rFonts w:ascii="Times New Roman" w:hAnsi="Times New Roman" w:cs="Times New Roman"/>
          <w:lang w:val="en-US"/>
        </w:rPr>
        <w:t xml:space="preserve">in </w:t>
      </w:r>
      <w:r w:rsidRPr="006442C4">
        <w:rPr>
          <w:rFonts w:ascii="Times New Roman" w:hAnsi="Times New Roman" w:cs="Times New Roman"/>
          <w:lang w:val="en-US"/>
        </w:rPr>
        <w:t xml:space="preserve">AC analysis as all the non-linear components are linearized already. </w:t>
      </w:r>
    </w:p>
    <w:p w14:paraId="15FABD2D" w14:textId="77777777" w:rsidR="005F7117" w:rsidRPr="006442C4" w:rsidRDefault="005F7117" w:rsidP="00BF705E">
      <w:pPr>
        <w:spacing w:line="480" w:lineRule="auto"/>
        <w:jc w:val="both"/>
        <w:rPr>
          <w:rFonts w:ascii="Times New Roman" w:hAnsi="Times New Roman" w:cs="Times New Roman"/>
          <w:lang w:val="en-US"/>
        </w:rPr>
      </w:pPr>
    </w:p>
    <w:p w14:paraId="714A68BD" w14:textId="2E7E95E7" w:rsidR="005F7117" w:rsidRPr="006442C4" w:rsidRDefault="005F7117" w:rsidP="00887B4F">
      <w:pPr>
        <w:pStyle w:val="Heading3"/>
        <w:spacing w:line="480" w:lineRule="auto"/>
        <w:rPr>
          <w:rFonts w:ascii="Times New Roman" w:hAnsi="Times New Roman" w:cs="Times New Roman"/>
          <w:color w:val="000000" w:themeColor="text1"/>
          <w:sz w:val="28"/>
          <w:szCs w:val="28"/>
          <w:lang w:val="en-GB"/>
        </w:rPr>
      </w:pPr>
      <w:bookmarkStart w:id="128" w:name="_Toc74430081"/>
      <w:bookmarkStart w:id="129" w:name="_Toc74474914"/>
      <w:bookmarkStart w:id="130" w:name="_Toc74474995"/>
      <w:bookmarkStart w:id="131" w:name="_Toc74475051"/>
      <w:bookmarkStart w:id="132" w:name="_Toc74476409"/>
      <w:r w:rsidRPr="006442C4">
        <w:rPr>
          <w:rFonts w:ascii="Times New Roman" w:hAnsi="Times New Roman" w:cs="Times New Roman"/>
          <w:color w:val="000000" w:themeColor="text1"/>
          <w:sz w:val="28"/>
          <w:szCs w:val="28"/>
          <w:lang w:val="en-GB"/>
        </w:rPr>
        <w:t>2</w:t>
      </w:r>
      <w:r w:rsidRPr="006442C4">
        <w:rPr>
          <w:rFonts w:ascii="Times New Roman" w:hAnsi="Times New Roman" w:cs="Times New Roman"/>
          <w:color w:val="000000" w:themeColor="text1"/>
          <w:sz w:val="28"/>
          <w:szCs w:val="28"/>
          <w:lang w:val="en-GB"/>
        </w:rPr>
        <w:t xml:space="preserve">) </w:t>
      </w:r>
      <w:r w:rsidRPr="006442C4">
        <w:rPr>
          <w:rFonts w:ascii="Times New Roman" w:hAnsi="Times New Roman" w:cs="Times New Roman"/>
          <w:color w:val="000000" w:themeColor="text1"/>
          <w:sz w:val="28"/>
          <w:szCs w:val="28"/>
          <w:lang w:val="en-GB"/>
        </w:rPr>
        <w:t>General Conductance Matrix</w:t>
      </w:r>
      <w:bookmarkEnd w:id="128"/>
      <w:bookmarkEnd w:id="129"/>
      <w:bookmarkEnd w:id="130"/>
      <w:bookmarkEnd w:id="131"/>
      <w:bookmarkEnd w:id="132"/>
    </w:p>
    <w:p w14:paraId="6B6481D3" w14:textId="5FB5667B" w:rsidR="005F7117" w:rsidRPr="006442C4" w:rsidRDefault="005F7117" w:rsidP="00BF705E">
      <w:pPr>
        <w:spacing w:line="480" w:lineRule="auto"/>
        <w:jc w:val="center"/>
        <w:rPr>
          <w:rFonts w:ascii="Times New Roman" w:hAnsi="Times New Roman" w:cs="Times New Roman"/>
          <w:sz w:val="28"/>
          <w:szCs w:val="28"/>
          <w:lang w:val="en-GB"/>
        </w:rPr>
      </w:pPr>
      <w:r w:rsidRPr="006442C4">
        <w:rPr>
          <w:rFonts w:ascii="Times New Roman" w:hAnsi="Times New Roman" w:cs="Times New Roman"/>
          <w:noProof/>
          <w:lang w:val="en-US"/>
        </w:rPr>
        <w:drawing>
          <wp:inline distT="0" distB="0" distL="0" distR="0" wp14:anchorId="604A0541" wp14:editId="5F65CEA5">
            <wp:extent cx="2868930" cy="860678"/>
            <wp:effectExtent l="0" t="0" r="1270" b="3175"/>
            <wp:docPr id="78" name="Picture 7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27"/>
                    <a:stretch>
                      <a:fillRect/>
                    </a:stretch>
                  </pic:blipFill>
                  <pic:spPr>
                    <a:xfrm>
                      <a:off x="0" y="0"/>
                      <a:ext cx="2950284" cy="885084"/>
                    </a:xfrm>
                    <a:prstGeom prst="rect">
                      <a:avLst/>
                    </a:prstGeom>
                  </pic:spPr>
                </pic:pic>
              </a:graphicData>
            </a:graphic>
          </wp:inline>
        </w:drawing>
      </w:r>
    </w:p>
    <w:p w14:paraId="5B1FCCA9" w14:textId="794F40AE" w:rsidR="00D06D07" w:rsidRPr="006442C4" w:rsidRDefault="00D06D07" w:rsidP="00BF705E">
      <w:pPr>
        <w:spacing w:line="480" w:lineRule="auto"/>
        <w:jc w:val="center"/>
        <w:rPr>
          <w:rFonts w:ascii="Times New Roman" w:hAnsi="Times New Roman" w:cs="Times New Roman"/>
          <w:lang w:val="en-GB"/>
        </w:rPr>
      </w:pPr>
      <w:r w:rsidRPr="006442C4">
        <w:rPr>
          <w:rFonts w:ascii="Times New Roman" w:hAnsi="Times New Roman" w:cs="Times New Roman"/>
          <w:lang w:val="en-GB"/>
        </w:rPr>
        <w:t>(Figure 15:</w:t>
      </w:r>
      <w:r w:rsidRPr="006442C4">
        <w:rPr>
          <w:rFonts w:ascii="Times New Roman" w:hAnsi="Times New Roman" w:cs="Times New Roman"/>
          <w:lang w:val="en-US"/>
        </w:rPr>
        <w:t xml:space="preserve"> </w:t>
      </w:r>
      <w:r w:rsidRPr="006442C4">
        <w:rPr>
          <w:rFonts w:ascii="Times New Roman" w:hAnsi="Times New Roman" w:cs="Times New Roman"/>
          <w:lang w:val="en-US"/>
        </w:rPr>
        <w:t>matrix representation 1, [3, p. 6]</w:t>
      </w:r>
      <w:r w:rsidRPr="006442C4">
        <w:rPr>
          <w:rFonts w:ascii="Times New Roman" w:hAnsi="Times New Roman" w:cs="Times New Roman"/>
          <w:lang w:val="en-GB"/>
        </w:rPr>
        <w:t>)</w:t>
      </w:r>
    </w:p>
    <w:p w14:paraId="59F1EC6B" w14:textId="1C9B4F69" w:rsidR="0098600C" w:rsidRPr="006442C4" w:rsidRDefault="0098600C"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The conductance matrix is the matrix on the leftmost and contains the conductance from one node to the other. Firstly, without considering the voltage sources, each row represents a KCL equation for a node. For example, in terms of node 2, the second row of the conductance matrix times the voltage</w:t>
      </w:r>
      <w:r w:rsidR="005B2E68" w:rsidRPr="006442C4">
        <w:rPr>
          <w:rFonts w:ascii="Times New Roman" w:hAnsi="Times New Roman" w:cs="Times New Roman"/>
          <w:lang w:val="en-US"/>
        </w:rPr>
        <w:t xml:space="preserve"> </w:t>
      </w:r>
      <w:r w:rsidRPr="006442C4">
        <w:rPr>
          <w:rFonts w:ascii="Times New Roman" w:hAnsi="Times New Roman" w:cs="Times New Roman"/>
          <w:lang w:val="en-US"/>
        </w:rPr>
        <w:t>vector matrix gives the current in node 2,</w:t>
      </w:r>
    </w:p>
    <w:p w14:paraId="197F7E20" w14:textId="4E07EA10" w:rsidR="005B2E68" w:rsidRPr="006442C4" w:rsidRDefault="005F7117" w:rsidP="00BF705E">
      <w:pPr>
        <w:spacing w:line="480" w:lineRule="auto"/>
        <w:jc w:val="center"/>
        <w:rPr>
          <w:rFonts w:ascii="Times New Roman" w:hAnsi="Times New Roman"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23</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2n</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2</m:t>
              </m:r>
            </m:sub>
          </m:sSub>
        </m:oMath>
      </m:oMathPara>
    </w:p>
    <w:p w14:paraId="7F1983D8" w14:textId="7CDBC045" w:rsidR="0098600C" w:rsidRPr="006442C4" w:rsidRDefault="0098600C" w:rsidP="00BF705E">
      <w:pPr>
        <w:spacing w:line="480" w:lineRule="auto"/>
        <w:rPr>
          <w:rFonts w:ascii="Times New Roman" w:hAnsi="Times New Roman" w:cs="Times New Roman"/>
          <w:lang w:val="en-US"/>
        </w:rPr>
      </w:pPr>
      <w:r w:rsidRPr="006442C4">
        <w:rPr>
          <w:rFonts w:ascii="Times New Roman" w:hAnsi="Times New Roman" w:cs="Times New Roman"/>
          <w:lang w:val="en-US"/>
        </w:rPr>
        <w:t>In terms of all the conductance in this equation, it stands for the sum of all the conductance from this point to others (including the ground node). After replacing this with other conductance, we have</w:t>
      </w:r>
      <w:r w:rsidR="005B2E68" w:rsidRPr="006442C4">
        <w:rPr>
          <w:rFonts w:ascii="Times New Roman" w:hAnsi="Times New Roman" w:cs="Times New Roman"/>
          <w:lang w:val="en-US"/>
        </w:rPr>
        <w:t>:</w:t>
      </w:r>
    </w:p>
    <w:p w14:paraId="56E0A98D" w14:textId="20AB5463" w:rsidR="008C3B47" w:rsidRPr="006442C4" w:rsidRDefault="005F7117" w:rsidP="00BF705E">
      <w:pPr>
        <w:spacing w:line="480" w:lineRule="auto"/>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21</m:t>
              </m:r>
            </m:sub>
          </m:sSub>
          <m:r>
            <w:rPr>
              <w:rFonts w:ascii="Cambria Math" w:hAnsi="Cambria Math" w:cs="Times New Roman"/>
              <w:lang w:val="en-US"/>
            </w:rPr>
            <m: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23</m:t>
              </m:r>
            </m:sub>
          </m:sSub>
          <m:r>
            <w:rPr>
              <w:rFonts w:ascii="Cambria Math" w:hAnsi="Cambria Math" w:cs="Times New Roman"/>
              <w:lang w:val="en-US"/>
            </w:rPr>
            <m: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3</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2n</m:t>
              </m:r>
            </m:sub>
          </m:sSub>
          <m:r>
            <w:rPr>
              <w:rFonts w:ascii="Cambria Math" w:hAnsi="Cambria Math" w:cs="Times New Roman"/>
              <w:lang w:val="en-US"/>
            </w:rPr>
            <m: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e>
          </m:d>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2</m:t>
              </m:r>
            </m:sub>
          </m:sSub>
          <m:r>
            <w:rPr>
              <w:rFonts w:ascii="Cambria Math" w:hAnsi="Cambria Math" w:cs="Times New Roman"/>
              <w:lang w:val="en-US"/>
            </w:rPr>
            <m:t>=0</m:t>
          </m:r>
        </m:oMath>
      </m:oMathPara>
    </w:p>
    <w:p w14:paraId="5B6045CC" w14:textId="6DFB4E8D" w:rsidR="005B2E68" w:rsidRPr="006442C4" w:rsidRDefault="005F7117" w:rsidP="00BF705E">
      <w:pPr>
        <w:spacing w:line="480" w:lineRule="auto"/>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2</m:t>
            </m:r>
          </m:sub>
        </m:sSub>
      </m:oMath>
      <w:r w:rsidRPr="006442C4">
        <w:rPr>
          <w:rFonts w:ascii="Times New Roman" w:hAnsi="Times New Roman" w:cs="Times New Roman"/>
          <w:lang w:val="en-US"/>
        </w:rPr>
        <w:t xml:space="preserve"> is the current flowing into that node, </w:t>
      </w:r>
      <w:r w:rsidR="00282F4F" w:rsidRPr="006442C4">
        <w:rPr>
          <w:rFonts w:ascii="Times New Roman" w:hAnsi="Times New Roman" w:cs="Times New Roman"/>
          <w:lang w:val="en-US"/>
        </w:rPr>
        <w:t>and the currents in all node</w:t>
      </w:r>
      <w:r w:rsidR="0098600C" w:rsidRPr="006442C4">
        <w:rPr>
          <w:rFonts w:ascii="Times New Roman" w:hAnsi="Times New Roman" w:cs="Times New Roman"/>
          <w:lang w:val="en-US"/>
        </w:rPr>
        <w:t>s</w:t>
      </w:r>
      <w:r w:rsidR="00282F4F" w:rsidRPr="006442C4">
        <w:rPr>
          <w:rFonts w:ascii="Times New Roman" w:hAnsi="Times New Roman" w:cs="Times New Roman"/>
          <w:lang w:val="en-US"/>
        </w:rPr>
        <w:t xml:space="preserve"> together</w:t>
      </w:r>
      <w:r w:rsidRPr="006442C4">
        <w:rPr>
          <w:rFonts w:ascii="Times New Roman" w:hAnsi="Times New Roman" w:cs="Times New Roman"/>
          <w:lang w:val="en-US"/>
        </w:rPr>
        <w:t xml:space="preserve"> form the </w:t>
      </w:r>
      <w:proofErr w:type="spellStart"/>
      <w:r w:rsidRPr="006442C4">
        <w:rPr>
          <w:rFonts w:ascii="Times New Roman" w:hAnsi="Times New Roman" w:cs="Times New Roman"/>
          <w:lang w:val="en-US"/>
        </w:rPr>
        <w:t>col_b</w:t>
      </w:r>
      <w:proofErr w:type="spellEnd"/>
      <w:r w:rsidRPr="006442C4">
        <w:rPr>
          <w:rFonts w:ascii="Times New Roman" w:hAnsi="Times New Roman" w:cs="Times New Roman"/>
          <w:lang w:val="en-US"/>
        </w:rPr>
        <w:t xml:space="preserve"> matrix, which we w</w:t>
      </w:r>
      <w:r w:rsidR="00DF6C21" w:rsidRPr="006442C4">
        <w:rPr>
          <w:rFonts w:ascii="Times New Roman" w:hAnsi="Times New Roman" w:cs="Times New Roman"/>
          <w:lang w:val="en-US"/>
        </w:rPr>
        <w:t>ill</w:t>
      </w:r>
      <w:r w:rsidRPr="006442C4">
        <w:rPr>
          <w:rFonts w:ascii="Times New Roman" w:hAnsi="Times New Roman" w:cs="Times New Roman"/>
          <w:lang w:val="en-US"/>
        </w:rPr>
        <w:t xml:space="preserve"> discuss </w:t>
      </w:r>
      <w:proofErr w:type="gramStart"/>
      <w:r w:rsidRPr="006442C4">
        <w:rPr>
          <w:rFonts w:ascii="Times New Roman" w:hAnsi="Times New Roman" w:cs="Times New Roman"/>
          <w:lang w:val="en-US"/>
        </w:rPr>
        <w:t>later.</w:t>
      </w:r>
      <w:proofErr w:type="gramEnd"/>
    </w:p>
    <w:p w14:paraId="2C27C326" w14:textId="67C7F0E8" w:rsidR="005F7117" w:rsidRPr="006442C4" w:rsidRDefault="00252AFE"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lastRenderedPageBreak/>
        <w:t>T</w:t>
      </w:r>
      <w:r w:rsidR="005F7117" w:rsidRPr="006442C4">
        <w:rPr>
          <w:rFonts w:ascii="Times New Roman" w:hAnsi="Times New Roman" w:cs="Times New Roman"/>
          <w:lang w:val="en-US"/>
        </w:rPr>
        <w:t>he voltage source</w:t>
      </w:r>
      <w:r w:rsidRPr="006442C4">
        <w:rPr>
          <w:rFonts w:ascii="Times New Roman" w:hAnsi="Times New Roman" w:cs="Times New Roman"/>
          <w:lang w:val="en-US"/>
        </w:rPr>
        <w:t xml:space="preserve"> also needs to be taken into consideration</w:t>
      </w:r>
      <w:r w:rsidR="008C3B47" w:rsidRPr="006442C4">
        <w:rPr>
          <w:rFonts w:ascii="Times New Roman" w:hAnsi="Times New Roman" w:cs="Times New Roman"/>
          <w:lang w:val="en-US"/>
        </w:rPr>
        <w:t xml:space="preserve">. As illustrated in the design process, </w:t>
      </w:r>
      <w:r w:rsidR="005F7117" w:rsidRPr="006442C4">
        <w:rPr>
          <w:rFonts w:ascii="Times New Roman" w:hAnsi="Times New Roman" w:cs="Times New Roman"/>
          <w:lang w:val="en-US"/>
        </w:rPr>
        <w:t xml:space="preserve">there are two </w:t>
      </w:r>
      <w:r w:rsidR="008C3B47" w:rsidRPr="006442C4">
        <w:rPr>
          <w:rFonts w:ascii="Times New Roman" w:hAnsi="Times New Roman" w:cs="Times New Roman"/>
          <w:lang w:val="en-US"/>
        </w:rPr>
        <w:t>ways that a voltage source can be connected, and the connection affects the structure of the matrices.</w:t>
      </w:r>
      <w:r w:rsidR="005F7117" w:rsidRPr="006442C4">
        <w:rPr>
          <w:rFonts w:ascii="Times New Roman" w:hAnsi="Times New Roman" w:cs="Times New Roman"/>
          <w:lang w:val="en-US"/>
        </w:rPr>
        <w:t xml:space="preserve"> One is to connect one node of the source to the ground</w:t>
      </w:r>
      <w:r w:rsidR="008C3B47" w:rsidRPr="006442C4">
        <w:rPr>
          <w:rFonts w:ascii="Times New Roman" w:hAnsi="Times New Roman" w:cs="Times New Roman"/>
          <w:lang w:val="en-US"/>
        </w:rPr>
        <w:t>:</w:t>
      </w:r>
    </w:p>
    <w:p w14:paraId="53B6261E" w14:textId="707144CD" w:rsidR="005F7117" w:rsidRPr="006442C4" w:rsidRDefault="00282F4F" w:rsidP="00BF705E">
      <w:pPr>
        <w:spacing w:line="480" w:lineRule="auto"/>
        <w:jc w:val="center"/>
        <w:rPr>
          <w:rFonts w:ascii="Times New Roman" w:hAnsi="Times New Roman" w:cs="Times New Roman"/>
          <w:sz w:val="28"/>
          <w:szCs w:val="28"/>
          <w:lang w:val="en-GB"/>
        </w:rPr>
      </w:pPr>
      <w:r w:rsidRPr="006442C4">
        <w:rPr>
          <w:rFonts w:ascii="Times New Roman" w:hAnsi="Times New Roman" w:cs="Times New Roman"/>
          <w:noProof/>
          <w:lang w:val="en-US"/>
        </w:rPr>
        <w:drawing>
          <wp:inline distT="0" distB="0" distL="0" distR="0" wp14:anchorId="0C8A7335" wp14:editId="5B0E19FE">
            <wp:extent cx="2662623" cy="798787"/>
            <wp:effectExtent l="0" t="0" r="4445" b="1905"/>
            <wp:docPr id="79" name="Picture 7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8"/>
                    <a:stretch>
                      <a:fillRect/>
                    </a:stretch>
                  </pic:blipFill>
                  <pic:spPr>
                    <a:xfrm>
                      <a:off x="0" y="0"/>
                      <a:ext cx="2675843" cy="802753"/>
                    </a:xfrm>
                    <a:prstGeom prst="rect">
                      <a:avLst/>
                    </a:prstGeom>
                  </pic:spPr>
                </pic:pic>
              </a:graphicData>
            </a:graphic>
          </wp:inline>
        </w:drawing>
      </w:r>
    </w:p>
    <w:p w14:paraId="44695466" w14:textId="2622774C" w:rsidR="00D06D07" w:rsidRPr="006442C4" w:rsidRDefault="00D06D07" w:rsidP="00BF705E">
      <w:pPr>
        <w:spacing w:line="480" w:lineRule="auto"/>
        <w:jc w:val="center"/>
        <w:rPr>
          <w:rFonts w:ascii="Times New Roman" w:hAnsi="Times New Roman" w:cs="Times New Roman"/>
          <w:lang w:val="en-GB"/>
        </w:rPr>
      </w:pPr>
      <w:r w:rsidRPr="006442C4">
        <w:rPr>
          <w:rFonts w:ascii="Times New Roman" w:hAnsi="Times New Roman" w:cs="Times New Roman"/>
          <w:lang w:val="en-GB"/>
        </w:rPr>
        <w:t>(</w:t>
      </w:r>
      <w:r w:rsidRPr="006442C4">
        <w:rPr>
          <w:rFonts w:ascii="Times New Roman" w:eastAsia="Times New Roman" w:hAnsi="Times New Roman" w:cs="Times New Roman"/>
          <w:lang w:val="en-US"/>
        </w:rPr>
        <w:t xml:space="preserve">Figure </w:t>
      </w:r>
      <w:r w:rsidRPr="006442C4">
        <w:rPr>
          <w:rFonts w:ascii="Times New Roman" w:eastAsia="Times New Roman" w:hAnsi="Times New Roman" w:cs="Times New Roman"/>
          <w:lang w:val="en-US"/>
        </w:rPr>
        <w:t>16</w:t>
      </w:r>
      <w:r w:rsidRPr="006442C4">
        <w:rPr>
          <w:rFonts w:ascii="Times New Roman" w:eastAsia="Times New Roman" w:hAnsi="Times New Roman" w:cs="Times New Roman"/>
          <w:lang w:val="en-US"/>
        </w:rPr>
        <w:t>: matrix representation 2, [3, p. 7]</w:t>
      </w:r>
      <w:r w:rsidRPr="006442C4">
        <w:rPr>
          <w:rFonts w:ascii="Times New Roman" w:hAnsi="Times New Roman" w:cs="Times New Roman"/>
          <w:lang w:val="en-GB"/>
        </w:rPr>
        <w:t>)</w:t>
      </w:r>
    </w:p>
    <w:p w14:paraId="168D21D1" w14:textId="3CC71541" w:rsidR="008C3B47" w:rsidRPr="006442C4" w:rsidRDefault="005B2E68"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A</w:t>
      </w:r>
      <w:r w:rsidR="008C3B47" w:rsidRPr="006442C4">
        <w:rPr>
          <w:rFonts w:ascii="Times New Roman" w:hAnsi="Times New Roman" w:cs="Times New Roman"/>
          <w:lang w:val="en-US"/>
        </w:rPr>
        <w:t xml:space="preserve">nd the other is </w:t>
      </w:r>
      <w:r w:rsidR="008C3B47" w:rsidRPr="006442C4">
        <w:rPr>
          <w:rFonts w:ascii="Times New Roman" w:hAnsi="Times New Roman" w:cs="Times New Roman"/>
          <w:lang w:val="en-US"/>
        </w:rPr>
        <w:t>that both ends of the voltage source are connected to</w:t>
      </w:r>
      <w:r w:rsidR="008C3B47" w:rsidRPr="006442C4">
        <w:rPr>
          <w:rFonts w:ascii="Times New Roman" w:hAnsi="Times New Roman" w:cs="Times New Roman"/>
          <w:lang w:val="en-US"/>
        </w:rPr>
        <w:t xml:space="preserve"> nodes</w:t>
      </w:r>
      <w:r w:rsidR="008C3B47" w:rsidRPr="006442C4">
        <w:rPr>
          <w:rFonts w:ascii="Times New Roman" w:hAnsi="Times New Roman" w:cs="Times New Roman"/>
          <w:lang w:val="en-US"/>
        </w:rPr>
        <w:t>:</w:t>
      </w:r>
      <w:r w:rsidR="008C3B47" w:rsidRPr="006442C4">
        <w:rPr>
          <w:rFonts w:ascii="Times New Roman" w:hAnsi="Times New Roman" w:cs="Times New Roman"/>
          <w:lang w:val="en-US"/>
        </w:rPr>
        <w:t xml:space="preserve"> </w:t>
      </w:r>
    </w:p>
    <w:p w14:paraId="7F3A0DBD" w14:textId="13476D5D" w:rsidR="008C3B47" w:rsidRPr="006442C4" w:rsidRDefault="008C3B47" w:rsidP="00BF705E">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0B98D0EB" wp14:editId="12F43FA1">
            <wp:extent cx="2732690" cy="819807"/>
            <wp:effectExtent l="0" t="0" r="0" b="5715"/>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8"/>
                    <a:stretch>
                      <a:fillRect/>
                    </a:stretch>
                  </pic:blipFill>
                  <pic:spPr>
                    <a:xfrm>
                      <a:off x="0" y="0"/>
                      <a:ext cx="2778058" cy="833417"/>
                    </a:xfrm>
                    <a:prstGeom prst="rect">
                      <a:avLst/>
                    </a:prstGeom>
                  </pic:spPr>
                </pic:pic>
              </a:graphicData>
            </a:graphic>
          </wp:inline>
        </w:drawing>
      </w:r>
    </w:p>
    <w:p w14:paraId="363B3897" w14:textId="4F570FD6" w:rsidR="00D06D07" w:rsidRPr="006442C4" w:rsidRDefault="00D06D07" w:rsidP="00BF705E">
      <w:pPr>
        <w:spacing w:line="480" w:lineRule="auto"/>
        <w:jc w:val="center"/>
        <w:rPr>
          <w:rFonts w:ascii="Times New Roman" w:hAnsi="Times New Roman" w:cs="Times New Roman"/>
          <w:lang w:val="en-US"/>
        </w:rPr>
      </w:pPr>
      <w:r w:rsidRPr="006442C4">
        <w:rPr>
          <w:rFonts w:ascii="Times New Roman" w:eastAsia="Times New Roman" w:hAnsi="Times New Roman" w:cs="Times New Roman"/>
          <w:lang w:val="en-US"/>
        </w:rPr>
        <w:t xml:space="preserve">(Figure </w:t>
      </w:r>
      <w:r w:rsidRPr="006442C4">
        <w:rPr>
          <w:rFonts w:ascii="Times New Roman" w:eastAsia="Times New Roman" w:hAnsi="Times New Roman" w:cs="Times New Roman"/>
          <w:lang w:val="en-US"/>
        </w:rPr>
        <w:t>1</w:t>
      </w:r>
      <w:r w:rsidRPr="006442C4">
        <w:rPr>
          <w:rFonts w:ascii="Times New Roman" w:eastAsia="Times New Roman" w:hAnsi="Times New Roman" w:cs="Times New Roman"/>
          <w:lang w:val="en-US"/>
        </w:rPr>
        <w:t>7: matrix representation 2, [3, p. 7])</w:t>
      </w:r>
    </w:p>
    <w:p w14:paraId="689D58AA" w14:textId="321AA72C" w:rsidR="00252AFE" w:rsidRPr="006442C4" w:rsidRDefault="00DF098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Different from the first conductance matrix, a new row on the top of the conductance matrix represents the voltage source connecting to two nodes. Besides, a new column on the right side represents the current flowing through the source when multiplied by the voltage vector.</w:t>
      </w:r>
    </w:p>
    <w:p w14:paraId="7EA7F972" w14:textId="50ED72DA" w:rsidR="004C0E96" w:rsidRPr="006442C4" w:rsidRDefault="00DF098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In order t</w:t>
      </w:r>
      <w:r w:rsidR="008C3B47" w:rsidRPr="006442C4">
        <w:rPr>
          <w:rFonts w:ascii="Times New Roman" w:hAnsi="Times New Roman" w:cs="Times New Roman"/>
          <w:lang w:val="en-US"/>
        </w:rPr>
        <w:t>o build the matrix, our method is to build it row by row. We first consider</w:t>
      </w:r>
      <w:r w:rsidR="00252AFE" w:rsidRPr="006442C4">
        <w:rPr>
          <w:rFonts w:ascii="Times New Roman" w:hAnsi="Times New Roman" w:cs="Times New Roman"/>
          <w:lang w:val="en-US"/>
        </w:rPr>
        <w:t>ed</w:t>
      </w:r>
      <w:r w:rsidR="008C3B47" w:rsidRPr="006442C4">
        <w:rPr>
          <w:rFonts w:ascii="Times New Roman" w:hAnsi="Times New Roman" w:cs="Times New Roman"/>
          <w:lang w:val="en-US"/>
        </w:rPr>
        <w:t xml:space="preserve"> the </w:t>
      </w:r>
      <w:r w:rsidR="00252AFE" w:rsidRPr="006442C4">
        <w:rPr>
          <w:rFonts w:ascii="Times New Roman" w:hAnsi="Times New Roman" w:cs="Times New Roman"/>
          <w:lang w:val="en-US"/>
        </w:rPr>
        <w:t xml:space="preserve">situation where the </w:t>
      </w:r>
      <w:r w:rsidR="008C3B47" w:rsidRPr="006442C4">
        <w:rPr>
          <w:rFonts w:ascii="Times New Roman" w:hAnsi="Times New Roman" w:cs="Times New Roman"/>
          <w:lang w:val="en-US"/>
        </w:rPr>
        <w:t>voltage source</w:t>
      </w:r>
      <w:r w:rsidR="00252AFE" w:rsidRPr="006442C4">
        <w:rPr>
          <w:rFonts w:ascii="Times New Roman" w:hAnsi="Times New Roman" w:cs="Times New Roman"/>
          <w:lang w:val="en-US"/>
        </w:rPr>
        <w:t xml:space="preserve"> is </w:t>
      </w:r>
      <w:r w:rsidR="008C3B47" w:rsidRPr="006442C4">
        <w:rPr>
          <w:rFonts w:ascii="Times New Roman" w:hAnsi="Times New Roman" w:cs="Times New Roman"/>
          <w:lang w:val="en-US"/>
        </w:rPr>
        <w:t>connect</w:t>
      </w:r>
      <w:r w:rsidR="00252AFE" w:rsidRPr="006442C4">
        <w:rPr>
          <w:rFonts w:ascii="Times New Roman" w:hAnsi="Times New Roman" w:cs="Times New Roman"/>
          <w:lang w:val="en-US"/>
        </w:rPr>
        <w:t>ed</w:t>
      </w:r>
      <w:r w:rsidR="008C3B47" w:rsidRPr="006442C4">
        <w:rPr>
          <w:rFonts w:ascii="Times New Roman" w:hAnsi="Times New Roman" w:cs="Times New Roman"/>
          <w:lang w:val="en-US"/>
        </w:rPr>
        <w:t xml:space="preserve"> to two nodes. We define</w:t>
      </w:r>
      <w:r w:rsidR="00252AFE" w:rsidRPr="006442C4">
        <w:rPr>
          <w:rFonts w:ascii="Times New Roman" w:hAnsi="Times New Roman" w:cs="Times New Roman"/>
          <w:lang w:val="en-US"/>
        </w:rPr>
        <w:t>d</w:t>
      </w:r>
      <w:r w:rsidR="008C3B47" w:rsidRPr="006442C4">
        <w:rPr>
          <w:rFonts w:ascii="Times New Roman" w:hAnsi="Times New Roman" w:cs="Times New Roman"/>
          <w:lang w:val="en-US"/>
        </w:rPr>
        <w:t xml:space="preserve"> the number of this kind of voltage source </w:t>
      </w:r>
      <w:r w:rsidR="00252AFE" w:rsidRPr="006442C4">
        <w:rPr>
          <w:rFonts w:ascii="Times New Roman" w:hAnsi="Times New Roman" w:cs="Times New Roman"/>
          <w:lang w:val="en-US"/>
        </w:rPr>
        <w:t xml:space="preserve">connection as </w:t>
      </w:r>
      <w:proofErr w:type="spellStart"/>
      <w:r w:rsidR="008C3B47" w:rsidRPr="006442C4">
        <w:rPr>
          <w:rFonts w:ascii="Times New Roman" w:hAnsi="Times New Roman" w:cs="Times New Roman"/>
          <w:color w:val="29D2F5"/>
          <w:lang w:val="en-US"/>
        </w:rPr>
        <w:t>num_de</w:t>
      </w:r>
      <w:proofErr w:type="spellEnd"/>
      <w:r w:rsidR="008C3B47" w:rsidRPr="006442C4">
        <w:rPr>
          <w:rFonts w:ascii="Times New Roman" w:hAnsi="Times New Roman" w:cs="Times New Roman"/>
          <w:lang w:val="en-US"/>
        </w:rPr>
        <w:t>. The size of this matrix is</w:t>
      </w:r>
      <w:r w:rsidRPr="006442C4">
        <w:rPr>
          <w:rFonts w:ascii="Times New Roman" w:hAnsi="Times New Roman" w:cs="Times New Roman"/>
          <w:lang w:val="en-US"/>
        </w:rPr>
        <w:t>,</w:t>
      </w:r>
      <w:r w:rsidR="008C3B47" w:rsidRPr="006442C4">
        <w:rPr>
          <w:rFonts w:ascii="Times New Roman" w:hAnsi="Times New Roman" w:cs="Times New Roman"/>
          <w:lang w:val="en-US"/>
        </w:rPr>
        <w:t xml:space="preserve"> </w:t>
      </w:r>
      <w:r w:rsidR="00252AFE" w:rsidRPr="006442C4">
        <w:rPr>
          <w:rFonts w:ascii="Times New Roman" w:hAnsi="Times New Roman" w:cs="Times New Roman"/>
          <w:lang w:val="en-US"/>
        </w:rPr>
        <w:t>therefore</w:t>
      </w:r>
      <w:r w:rsidRPr="006442C4">
        <w:rPr>
          <w:rFonts w:ascii="Times New Roman" w:hAnsi="Times New Roman" w:cs="Times New Roman"/>
          <w:lang w:val="en-US"/>
        </w:rPr>
        <w:t>,</w:t>
      </w:r>
      <w:r w:rsidR="00252AFE" w:rsidRPr="006442C4">
        <w:rPr>
          <w:rFonts w:ascii="Times New Roman" w:hAnsi="Times New Roman" w:cs="Times New Roman"/>
          <w:lang w:val="en-US"/>
        </w:rPr>
        <w:t xml:space="preserve"> the sum of </w:t>
      </w:r>
      <w:r w:rsidR="008C3B47" w:rsidRPr="006442C4">
        <w:rPr>
          <w:rFonts w:ascii="Times New Roman" w:hAnsi="Times New Roman" w:cs="Times New Roman"/>
          <w:lang w:val="en-US"/>
        </w:rPr>
        <w:t xml:space="preserve">the </w:t>
      </w:r>
      <w:proofErr w:type="spellStart"/>
      <w:r w:rsidR="008C3B47" w:rsidRPr="006442C4">
        <w:rPr>
          <w:rFonts w:ascii="Times New Roman" w:hAnsi="Times New Roman" w:cs="Times New Roman"/>
          <w:lang w:val="en-US"/>
        </w:rPr>
        <w:t>num_de</w:t>
      </w:r>
      <w:proofErr w:type="spellEnd"/>
      <w:r w:rsidR="008C3B47" w:rsidRPr="006442C4">
        <w:rPr>
          <w:rFonts w:ascii="Times New Roman" w:hAnsi="Times New Roman" w:cs="Times New Roman"/>
          <w:lang w:val="en-US"/>
        </w:rPr>
        <w:t xml:space="preserve"> and the number of nodes. Then, we buil</w:t>
      </w:r>
      <w:r w:rsidR="00252AFE" w:rsidRPr="006442C4">
        <w:rPr>
          <w:rFonts w:ascii="Times New Roman" w:hAnsi="Times New Roman" w:cs="Times New Roman"/>
          <w:lang w:val="en-US"/>
        </w:rPr>
        <w:t>t</w:t>
      </w:r>
      <w:r w:rsidR="008C3B47" w:rsidRPr="006442C4">
        <w:rPr>
          <w:rFonts w:ascii="Times New Roman" w:hAnsi="Times New Roman" w:cs="Times New Roman"/>
          <w:lang w:val="en-US"/>
        </w:rPr>
        <w:t xml:space="preserve"> the </w:t>
      </w:r>
      <w:r w:rsidR="00252AFE" w:rsidRPr="006442C4">
        <w:rPr>
          <w:rFonts w:ascii="Times New Roman" w:hAnsi="Times New Roman" w:cs="Times New Roman"/>
          <w:lang w:val="en-US"/>
        </w:rPr>
        <w:t xml:space="preserve">first </w:t>
      </w:r>
      <w:r w:rsidR="008C3B47" w:rsidRPr="006442C4">
        <w:rPr>
          <w:rFonts w:ascii="Times New Roman" w:hAnsi="Times New Roman" w:cs="Times New Roman"/>
          <w:lang w:val="en-US"/>
        </w:rPr>
        <w:t>row that represent</w:t>
      </w:r>
      <w:r w:rsidR="00252AFE" w:rsidRPr="006442C4">
        <w:rPr>
          <w:rFonts w:ascii="Times New Roman" w:hAnsi="Times New Roman" w:cs="Times New Roman"/>
          <w:lang w:val="en-US"/>
        </w:rPr>
        <w:t>s</w:t>
      </w:r>
      <w:r w:rsidR="008C3B47" w:rsidRPr="006442C4">
        <w:rPr>
          <w:rFonts w:ascii="Times New Roman" w:hAnsi="Times New Roman" w:cs="Times New Roman"/>
          <w:lang w:val="en-US"/>
        </w:rPr>
        <w:t xml:space="preserve"> the voltage source. If the index of the current row </w:t>
      </w:r>
      <w:r w:rsidR="00252AFE" w:rsidRPr="006442C4">
        <w:rPr>
          <w:rFonts w:ascii="Times New Roman" w:hAnsi="Times New Roman" w:cs="Times New Roman"/>
          <w:lang w:val="en-US"/>
        </w:rPr>
        <w:t>is</w:t>
      </w:r>
      <w:r w:rsidR="008C3B47" w:rsidRPr="006442C4">
        <w:rPr>
          <w:rFonts w:ascii="Times New Roman" w:hAnsi="Times New Roman" w:cs="Times New Roman"/>
          <w:lang w:val="en-US"/>
        </w:rPr>
        <w:t xml:space="preserve"> less than the </w:t>
      </w:r>
      <w:proofErr w:type="spellStart"/>
      <w:r w:rsidR="008C3B47" w:rsidRPr="006442C4">
        <w:rPr>
          <w:rFonts w:ascii="Times New Roman" w:hAnsi="Times New Roman" w:cs="Times New Roman"/>
          <w:color w:val="29D2F5"/>
          <w:lang w:val="en-US"/>
        </w:rPr>
        <w:t>num_de</w:t>
      </w:r>
      <w:proofErr w:type="spellEnd"/>
      <w:r w:rsidR="008C3B47" w:rsidRPr="006442C4">
        <w:rPr>
          <w:rFonts w:ascii="Times New Roman" w:hAnsi="Times New Roman" w:cs="Times New Roman"/>
          <w:lang w:val="en-US"/>
        </w:rPr>
        <w:t xml:space="preserve">, then it means we still need to build the voltage source row. We put 1 and -1 to the corresponding position according to the node of the voltage source. If the row index is equal to the </w:t>
      </w:r>
      <w:r w:rsidR="00252AFE" w:rsidRPr="006442C4">
        <w:rPr>
          <w:rFonts w:ascii="Times New Roman" w:hAnsi="Times New Roman" w:cs="Times New Roman"/>
          <w:lang w:val="en-US"/>
        </w:rPr>
        <w:t xml:space="preserve">sum of </w:t>
      </w:r>
      <w:r w:rsidRPr="006442C4">
        <w:rPr>
          <w:rFonts w:ascii="Times New Roman" w:hAnsi="Times New Roman" w:cs="Times New Roman"/>
          <w:lang w:val="en-US"/>
        </w:rPr>
        <w:t xml:space="preserve">the </w:t>
      </w:r>
      <w:r w:rsidR="001738F1" w:rsidRPr="006442C4">
        <w:rPr>
          <w:rFonts w:ascii="Times New Roman" w:hAnsi="Times New Roman" w:cs="Times New Roman"/>
          <w:lang w:val="en-US"/>
        </w:rPr>
        <w:t xml:space="preserve">maximum number of </w:t>
      </w:r>
      <w:r w:rsidR="008C3B47" w:rsidRPr="006442C4">
        <w:rPr>
          <w:rFonts w:ascii="Times New Roman" w:hAnsi="Times New Roman" w:cs="Times New Roman"/>
          <w:lang w:val="en-US"/>
        </w:rPr>
        <w:t>node</w:t>
      </w:r>
      <w:r w:rsidRPr="006442C4">
        <w:rPr>
          <w:rFonts w:ascii="Times New Roman" w:hAnsi="Times New Roman" w:cs="Times New Roman"/>
          <w:lang w:val="en-US"/>
        </w:rPr>
        <w:t>s</w:t>
      </w:r>
      <w:r w:rsidR="008C3B47" w:rsidRPr="006442C4">
        <w:rPr>
          <w:rFonts w:ascii="Times New Roman" w:hAnsi="Times New Roman" w:cs="Times New Roman"/>
          <w:lang w:val="en-US"/>
        </w:rPr>
        <w:t xml:space="preserve"> </w:t>
      </w:r>
      <w:r w:rsidR="00252AFE" w:rsidRPr="006442C4">
        <w:rPr>
          <w:rFonts w:ascii="Times New Roman" w:hAnsi="Times New Roman" w:cs="Times New Roman"/>
          <w:lang w:val="en-US"/>
        </w:rPr>
        <w:t>and</w:t>
      </w:r>
      <w:r w:rsidR="008C3B47" w:rsidRPr="006442C4">
        <w:rPr>
          <w:rFonts w:ascii="Times New Roman" w:hAnsi="Times New Roman" w:cs="Times New Roman"/>
          <w:lang w:val="en-US"/>
        </w:rPr>
        <w:t xml:space="preserve"> </w:t>
      </w:r>
      <w:proofErr w:type="spellStart"/>
      <w:r w:rsidR="008C3B47" w:rsidRPr="006442C4">
        <w:rPr>
          <w:rFonts w:ascii="Times New Roman" w:hAnsi="Times New Roman" w:cs="Times New Roman"/>
          <w:color w:val="29D2F5"/>
          <w:lang w:val="en-US"/>
        </w:rPr>
        <w:t>num_de</w:t>
      </w:r>
      <w:proofErr w:type="spellEnd"/>
      <w:r w:rsidR="008C3B47" w:rsidRPr="006442C4">
        <w:rPr>
          <w:rFonts w:ascii="Times New Roman" w:hAnsi="Times New Roman" w:cs="Times New Roman"/>
          <w:color w:val="29D2F5"/>
          <w:lang w:val="en-US"/>
        </w:rPr>
        <w:t xml:space="preserve"> </w:t>
      </w:r>
      <w:r w:rsidR="008C3B47" w:rsidRPr="006442C4">
        <w:rPr>
          <w:rFonts w:ascii="Times New Roman" w:hAnsi="Times New Roman" w:cs="Times New Roman"/>
          <w:lang w:val="en-US"/>
        </w:rPr>
        <w:t xml:space="preserve">and there is a voltage source connecting to </w:t>
      </w:r>
      <w:r w:rsidRPr="006442C4">
        <w:rPr>
          <w:rFonts w:ascii="Times New Roman" w:hAnsi="Times New Roman" w:cs="Times New Roman"/>
          <w:lang w:val="en-US"/>
        </w:rPr>
        <w:t xml:space="preserve">the </w:t>
      </w:r>
      <w:r w:rsidR="008C3B47" w:rsidRPr="006442C4">
        <w:rPr>
          <w:rFonts w:ascii="Times New Roman" w:hAnsi="Times New Roman" w:cs="Times New Roman"/>
          <w:lang w:val="en-US"/>
        </w:rPr>
        <w:t xml:space="preserve">ground and this node, </w:t>
      </w:r>
      <w:r w:rsidR="00E468FB" w:rsidRPr="006442C4">
        <w:rPr>
          <w:rFonts w:ascii="Times New Roman" w:hAnsi="Times New Roman" w:cs="Times New Roman"/>
          <w:lang w:val="en-US"/>
        </w:rPr>
        <w:t>the program</w:t>
      </w:r>
      <w:r w:rsidR="008C3B47" w:rsidRPr="006442C4">
        <w:rPr>
          <w:rFonts w:ascii="Times New Roman" w:hAnsi="Times New Roman" w:cs="Times New Roman"/>
          <w:lang w:val="en-US"/>
        </w:rPr>
        <w:t xml:space="preserve"> </w:t>
      </w:r>
      <w:r w:rsidR="00E468FB" w:rsidRPr="006442C4">
        <w:rPr>
          <w:rFonts w:ascii="Times New Roman" w:hAnsi="Times New Roman" w:cs="Times New Roman"/>
          <w:lang w:val="en-US"/>
        </w:rPr>
        <w:t>will continue</w:t>
      </w:r>
      <w:r w:rsidR="008C3B47" w:rsidRPr="006442C4">
        <w:rPr>
          <w:rFonts w:ascii="Times New Roman" w:hAnsi="Times New Roman" w:cs="Times New Roman"/>
          <w:lang w:val="en-US"/>
        </w:rPr>
        <w:t xml:space="preserve"> to build a row that contains only </w:t>
      </w:r>
      <w:r w:rsidR="00E468FB" w:rsidRPr="006442C4">
        <w:rPr>
          <w:rFonts w:ascii="Times New Roman" w:hAnsi="Times New Roman" w:cs="Times New Roman"/>
          <w:lang w:val="en-US"/>
        </w:rPr>
        <w:t xml:space="preserve">number </w:t>
      </w:r>
      <w:r w:rsidR="008C3B47" w:rsidRPr="006442C4">
        <w:rPr>
          <w:rFonts w:ascii="Times New Roman" w:hAnsi="Times New Roman" w:cs="Times New Roman"/>
          <w:lang w:val="en-US"/>
        </w:rPr>
        <w:t xml:space="preserve">1 in that row. If </w:t>
      </w:r>
      <w:r w:rsidR="00E468FB" w:rsidRPr="006442C4">
        <w:rPr>
          <w:rFonts w:ascii="Times New Roman" w:hAnsi="Times New Roman" w:cs="Times New Roman"/>
          <w:lang w:val="en-US"/>
        </w:rPr>
        <w:t>the program is</w:t>
      </w:r>
      <w:r w:rsidR="008C3B47" w:rsidRPr="006442C4">
        <w:rPr>
          <w:rFonts w:ascii="Times New Roman" w:hAnsi="Times New Roman" w:cs="Times New Roman"/>
          <w:lang w:val="en-US"/>
        </w:rPr>
        <w:t xml:space="preserve"> build</w:t>
      </w:r>
      <w:r w:rsidR="00E468FB" w:rsidRPr="006442C4">
        <w:rPr>
          <w:rFonts w:ascii="Times New Roman" w:hAnsi="Times New Roman" w:cs="Times New Roman"/>
          <w:lang w:val="en-US"/>
        </w:rPr>
        <w:t>ing</w:t>
      </w:r>
      <w:r w:rsidR="008C3B47" w:rsidRPr="006442C4">
        <w:rPr>
          <w:rFonts w:ascii="Times New Roman" w:hAnsi="Times New Roman" w:cs="Times New Roman"/>
          <w:lang w:val="en-US"/>
        </w:rPr>
        <w:t xml:space="preserve"> the voltage source row, </w:t>
      </w:r>
      <w:r w:rsidR="00E468FB" w:rsidRPr="006442C4">
        <w:rPr>
          <w:rFonts w:ascii="Times New Roman" w:hAnsi="Times New Roman" w:cs="Times New Roman"/>
          <w:lang w:val="en-US"/>
        </w:rPr>
        <w:t>there is</w:t>
      </w:r>
      <w:r w:rsidR="008C3B47" w:rsidRPr="006442C4">
        <w:rPr>
          <w:rFonts w:ascii="Times New Roman" w:hAnsi="Times New Roman" w:cs="Times New Roman"/>
          <w:lang w:val="en-US"/>
        </w:rPr>
        <w:t xml:space="preserve"> </w:t>
      </w:r>
      <w:r w:rsidR="00AF1D18" w:rsidRPr="006442C4">
        <w:rPr>
          <w:rFonts w:ascii="Times New Roman" w:hAnsi="Times New Roman" w:cs="Times New Roman"/>
          <w:lang w:val="en-US"/>
        </w:rPr>
        <w:t xml:space="preserve">a </w:t>
      </w:r>
      <w:r w:rsidR="008C3B47" w:rsidRPr="006442C4">
        <w:rPr>
          <w:rFonts w:ascii="Times New Roman" w:hAnsi="Times New Roman" w:cs="Times New Roman"/>
          <w:lang w:val="en-US"/>
        </w:rPr>
        <w:t xml:space="preserve">need to use the loop to construct each column of this row. That is why we put constructing voltage source in the initial part of the function. </w:t>
      </w:r>
      <w:r w:rsidR="00D62388" w:rsidRPr="006442C4">
        <w:rPr>
          <w:rFonts w:ascii="Times New Roman" w:hAnsi="Times New Roman" w:cs="Times New Roman"/>
          <w:lang w:val="en-US"/>
        </w:rPr>
        <w:t xml:space="preserve">For the </w:t>
      </w:r>
      <w:r w:rsidR="00D62388" w:rsidRPr="006442C4">
        <w:rPr>
          <w:rFonts w:ascii="Times New Roman" w:hAnsi="Times New Roman" w:cs="Times New Roman"/>
          <w:lang w:val="en-US"/>
        </w:rPr>
        <w:lastRenderedPageBreak/>
        <w:t xml:space="preserve">rest of the components, we created a chain of loops to build each cell of the matrix. The inner loop is designed to search for </w:t>
      </w:r>
      <w:r w:rsidR="005E78AD" w:rsidRPr="006442C4">
        <w:rPr>
          <w:rFonts w:ascii="Times New Roman" w:hAnsi="Times New Roman" w:cs="Times New Roman"/>
          <w:lang w:val="en-US"/>
        </w:rPr>
        <w:t>components connected to two nodes</w:t>
      </w:r>
      <w:r w:rsidR="00D62388" w:rsidRPr="006442C4">
        <w:rPr>
          <w:rFonts w:ascii="Times New Roman" w:hAnsi="Times New Roman" w:cs="Times New Roman"/>
          <w:lang w:val="en-US"/>
        </w:rPr>
        <w:t xml:space="preserve"> in the input vector. If they are detected, </w:t>
      </w:r>
      <w:r w:rsidR="005E78AD" w:rsidRPr="006442C4">
        <w:rPr>
          <w:rFonts w:ascii="Times New Roman" w:hAnsi="Times New Roman" w:cs="Times New Roman"/>
          <w:lang w:val="en-US"/>
        </w:rPr>
        <w:t xml:space="preserve">the </w:t>
      </w:r>
      <w:r w:rsidR="00D62388" w:rsidRPr="006442C4">
        <w:rPr>
          <w:rFonts w:ascii="Times New Roman" w:hAnsi="Times New Roman" w:cs="Times New Roman"/>
          <w:lang w:val="en-US"/>
        </w:rPr>
        <w:t xml:space="preserve">conductance </w:t>
      </w:r>
      <w:r w:rsidR="005E78AD" w:rsidRPr="006442C4">
        <w:rPr>
          <w:rFonts w:ascii="Times New Roman" w:hAnsi="Times New Roman" w:cs="Times New Roman"/>
          <w:lang w:val="en-US"/>
        </w:rPr>
        <w:t xml:space="preserve">between the two nodes they are connected to </w:t>
      </w:r>
      <w:r w:rsidR="00D62388" w:rsidRPr="006442C4">
        <w:rPr>
          <w:rFonts w:ascii="Times New Roman" w:hAnsi="Times New Roman" w:cs="Times New Roman"/>
          <w:lang w:val="en-US"/>
        </w:rPr>
        <w:t>will be stored in</w:t>
      </w:r>
      <w:r w:rsidR="005E78AD" w:rsidRPr="006442C4">
        <w:rPr>
          <w:rFonts w:ascii="Times New Roman" w:hAnsi="Times New Roman" w:cs="Times New Roman"/>
          <w:lang w:val="en-US"/>
        </w:rPr>
        <w:t xml:space="preserve"> a new defined variable</w:t>
      </w:r>
      <w:r w:rsidR="00D62388" w:rsidRPr="006442C4">
        <w:rPr>
          <w:rFonts w:ascii="Times New Roman" w:hAnsi="Times New Roman" w:cs="Times New Roman"/>
          <w:lang w:val="en-US"/>
        </w:rPr>
        <w:t xml:space="preserve"> </w:t>
      </w:r>
      <w:r w:rsidR="00D62388" w:rsidRPr="006442C4">
        <w:rPr>
          <w:rFonts w:ascii="Times New Roman" w:hAnsi="Times New Roman" w:cs="Times New Roman"/>
          <w:color w:val="29D2F5"/>
          <w:lang w:val="en-US"/>
        </w:rPr>
        <w:t>cond</w:t>
      </w:r>
      <w:r w:rsidR="005E78AD" w:rsidRPr="006442C4">
        <w:rPr>
          <w:rFonts w:ascii="Times New Roman" w:hAnsi="Times New Roman" w:cs="Times New Roman"/>
          <w:color w:val="000000" w:themeColor="text1"/>
          <w:lang w:val="en-US"/>
        </w:rPr>
        <w:t xml:space="preserve">. After this process, the program returns to the outer loop column and starts doing the same research and storing process with the next column. Finally, the program returns to the outmost row loop and adds the </w:t>
      </w:r>
      <w:proofErr w:type="spellStart"/>
      <w:r w:rsidR="005E78AD" w:rsidRPr="006442C4">
        <w:rPr>
          <w:rFonts w:ascii="Times New Roman" w:hAnsi="Times New Roman" w:cs="Times New Roman"/>
          <w:color w:val="29D2F5"/>
          <w:lang w:val="en-US"/>
        </w:rPr>
        <w:t>cond</w:t>
      </w:r>
      <w:proofErr w:type="spellEnd"/>
      <w:r w:rsidR="005E78AD" w:rsidRPr="006442C4">
        <w:rPr>
          <w:rFonts w:ascii="Times New Roman" w:hAnsi="Times New Roman" w:cs="Times New Roman"/>
          <w:color w:val="000000" w:themeColor="text1"/>
          <w:lang w:val="en-US"/>
        </w:rPr>
        <w:t xml:space="preserve"> from all columns to </w:t>
      </w:r>
      <w:proofErr w:type="spellStart"/>
      <w:r w:rsidR="005E78AD" w:rsidRPr="006442C4">
        <w:rPr>
          <w:rFonts w:ascii="Times New Roman" w:hAnsi="Times New Roman" w:cs="Times New Roman"/>
          <w:color w:val="29D2F5"/>
          <w:lang w:val="en-US"/>
        </w:rPr>
        <w:t>tot_cond</w:t>
      </w:r>
      <w:proofErr w:type="spellEnd"/>
      <w:r w:rsidR="002056E0" w:rsidRPr="006442C4">
        <w:rPr>
          <w:rFonts w:ascii="Times New Roman" w:hAnsi="Times New Roman" w:cs="Times New Roman"/>
          <w:color w:val="29D2F5"/>
          <w:lang w:val="en-US"/>
        </w:rPr>
        <w:t xml:space="preserve"> </w:t>
      </w:r>
      <w:r w:rsidR="002056E0" w:rsidRPr="006442C4">
        <w:rPr>
          <w:rFonts w:ascii="Times New Roman" w:hAnsi="Times New Roman" w:cs="Times New Roman"/>
          <w:color w:val="000000" w:themeColor="text1"/>
          <w:lang w:val="en-US"/>
        </w:rPr>
        <w:t xml:space="preserve">and input this value into the matrix at position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G</m:t>
            </m:r>
          </m:e>
          <m:sub>
            <m:r>
              <w:rPr>
                <w:rFonts w:ascii="Cambria Math" w:hAnsi="Cambria Math" w:cs="Times New Roman"/>
                <w:color w:val="000000" w:themeColor="text1"/>
                <w:lang w:val="en-US"/>
              </w:rPr>
              <m:t>nn</m:t>
            </m:r>
          </m:sub>
        </m:sSub>
      </m:oMath>
      <w:r w:rsidR="002056E0" w:rsidRPr="006442C4">
        <w:rPr>
          <w:rFonts w:ascii="Times New Roman" w:hAnsi="Times New Roman" w:cs="Times New Roman"/>
          <w:color w:val="000000" w:themeColor="text1"/>
          <w:lang w:val="en-US"/>
        </w:rPr>
        <w:t xml:space="preserve">. </w:t>
      </w:r>
      <w:r w:rsidR="00B06723" w:rsidRPr="006442C4">
        <w:rPr>
          <w:rFonts w:ascii="Times New Roman" w:hAnsi="Times New Roman" w:cs="Times New Roman"/>
          <w:color w:val="000000" w:themeColor="text1"/>
          <w:lang w:val="en-US"/>
        </w:rPr>
        <w:t xml:space="preserve">However, this value does not fully cover the total conductance. We still need to consider the situation when the component has one node connecting to the ground. Therefore, </w:t>
      </w:r>
      <w:r w:rsidR="00B06723" w:rsidRPr="006442C4">
        <w:rPr>
          <w:rFonts w:ascii="Times New Roman" w:hAnsi="Times New Roman" w:cs="Times New Roman"/>
          <w:color w:val="000000" w:themeColor="text1"/>
          <w:lang w:val="en-US"/>
        </w:rPr>
        <w:t>in</w:t>
      </w:r>
      <w:r w:rsidR="00B06723" w:rsidRPr="006442C4">
        <w:rPr>
          <w:rFonts w:ascii="Times New Roman" w:hAnsi="Times New Roman" w:cs="Times New Roman"/>
          <w:color w:val="000000" w:themeColor="text1"/>
          <w:lang w:val="en-US"/>
        </w:rPr>
        <w:t xml:space="preserve"> the last inner loop, we stored the conductance into a new variable called </w:t>
      </w:r>
      <w:proofErr w:type="spellStart"/>
      <w:r w:rsidR="00B06723" w:rsidRPr="006442C4">
        <w:rPr>
          <w:rFonts w:ascii="Times New Roman" w:hAnsi="Times New Roman" w:cs="Times New Roman"/>
          <w:color w:val="29D2F5"/>
          <w:lang w:val="en-US"/>
        </w:rPr>
        <w:t>ground_cond</w:t>
      </w:r>
      <w:proofErr w:type="spellEnd"/>
      <w:r w:rsidR="00B06723" w:rsidRPr="006442C4">
        <w:rPr>
          <w:rFonts w:ascii="Times New Roman" w:hAnsi="Times New Roman" w:cs="Times New Roman"/>
          <w:color w:val="000000" w:themeColor="text1"/>
          <w:lang w:val="en-US"/>
        </w:rPr>
        <w:t>.</w:t>
      </w:r>
      <w:r w:rsidR="00B06723" w:rsidRPr="006442C4">
        <w:rPr>
          <w:rFonts w:ascii="Times New Roman" w:hAnsi="Times New Roman" w:cs="Times New Roman"/>
          <w:color w:val="000000" w:themeColor="text1"/>
          <w:lang w:val="en-US"/>
        </w:rPr>
        <w:t xml:space="preserve"> </w:t>
      </w:r>
      <w:r w:rsidR="00AF1D18" w:rsidRPr="006442C4">
        <w:rPr>
          <w:rFonts w:ascii="Times New Roman" w:hAnsi="Times New Roman" w:cs="Times New Roman"/>
          <w:lang w:val="en-US"/>
        </w:rPr>
        <w:t>F</w:t>
      </w:r>
      <w:r w:rsidR="004C0E96" w:rsidRPr="006442C4">
        <w:rPr>
          <w:rFonts w:ascii="Times New Roman" w:hAnsi="Times New Roman" w:cs="Times New Roman"/>
          <w:lang w:val="en-US"/>
        </w:rPr>
        <w:t>or s</w:t>
      </w:r>
      <w:r w:rsidR="008C3B47" w:rsidRPr="006442C4">
        <w:rPr>
          <w:rFonts w:ascii="Times New Roman" w:hAnsi="Times New Roman" w:cs="Times New Roman"/>
          <w:lang w:val="en-US"/>
        </w:rPr>
        <w:t>pecial component</w:t>
      </w:r>
      <w:r w:rsidR="004C0E96" w:rsidRPr="006442C4">
        <w:rPr>
          <w:rFonts w:ascii="Times New Roman" w:hAnsi="Times New Roman" w:cs="Times New Roman"/>
          <w:lang w:val="en-US"/>
        </w:rPr>
        <w:t>s</w:t>
      </w:r>
      <w:r w:rsidR="008C3B47" w:rsidRPr="006442C4">
        <w:rPr>
          <w:rFonts w:ascii="Times New Roman" w:hAnsi="Times New Roman" w:cs="Times New Roman"/>
          <w:lang w:val="en-US"/>
        </w:rPr>
        <w:t xml:space="preserve"> VCCS</w:t>
      </w:r>
      <w:r w:rsidR="004C0E96" w:rsidRPr="006442C4">
        <w:rPr>
          <w:rFonts w:ascii="Times New Roman" w:hAnsi="Times New Roman" w:cs="Times New Roman"/>
          <w:lang w:val="en-US"/>
        </w:rPr>
        <w:t xml:space="preserve"> (voltage controlled current sources)</w:t>
      </w:r>
      <w:r w:rsidR="008C3B47" w:rsidRPr="006442C4">
        <w:rPr>
          <w:rFonts w:ascii="Times New Roman" w:hAnsi="Times New Roman" w:cs="Times New Roman"/>
          <w:lang w:val="en-US"/>
        </w:rPr>
        <w:t>,</w:t>
      </w:r>
      <w:r w:rsidR="004C0E96" w:rsidRPr="006442C4">
        <w:rPr>
          <w:rFonts w:ascii="Times New Roman" w:hAnsi="Times New Roman" w:cs="Times New Roman"/>
          <w:lang w:val="en-US"/>
        </w:rPr>
        <w:t xml:space="preserve"> we could</w:t>
      </w:r>
      <w:r w:rsidR="004C0E96" w:rsidRPr="006442C4">
        <w:rPr>
          <w:rFonts w:ascii="Times New Roman" w:hAnsi="Times New Roman" w:cs="Times New Roman"/>
          <w:lang w:val="en-US"/>
        </w:rPr>
        <w:t xml:space="preserve"> </w:t>
      </w:r>
      <w:r w:rsidR="004C0E96" w:rsidRPr="006442C4">
        <w:rPr>
          <w:rFonts w:ascii="Times New Roman" w:hAnsi="Times New Roman" w:cs="Times New Roman"/>
          <w:lang w:val="en-US"/>
        </w:rPr>
        <w:t xml:space="preserve">not add </w:t>
      </w:r>
      <w:r w:rsidR="004C0E96" w:rsidRPr="006442C4">
        <w:rPr>
          <w:rFonts w:ascii="Times New Roman" w:hAnsi="Times New Roman" w:cs="Times New Roman"/>
          <w:lang w:val="en-US"/>
        </w:rPr>
        <w:t>their</w:t>
      </w:r>
      <w:r w:rsidR="004C0E96" w:rsidRPr="006442C4">
        <w:rPr>
          <w:rFonts w:ascii="Times New Roman" w:hAnsi="Times New Roman" w:cs="Times New Roman"/>
          <w:lang w:val="en-US"/>
        </w:rPr>
        <w:t xml:space="preserve"> current value </w:t>
      </w:r>
      <w:r w:rsidR="004C0E96" w:rsidRPr="006442C4">
        <w:rPr>
          <w:rFonts w:ascii="Times New Roman" w:hAnsi="Times New Roman" w:cs="Times New Roman"/>
          <w:lang w:val="en-US"/>
        </w:rPr>
        <w:t xml:space="preserve">directly </w:t>
      </w:r>
      <w:r w:rsidR="004C0E96" w:rsidRPr="006442C4">
        <w:rPr>
          <w:rFonts w:ascii="Times New Roman" w:hAnsi="Times New Roman" w:cs="Times New Roman"/>
          <w:lang w:val="en-US"/>
        </w:rPr>
        <w:t>to the column matrix on the right</w:t>
      </w:r>
      <w:r w:rsidR="004C0E96" w:rsidRPr="006442C4">
        <w:rPr>
          <w:rFonts w:ascii="Times New Roman" w:hAnsi="Times New Roman" w:cs="Times New Roman"/>
          <w:lang w:val="en-US"/>
        </w:rPr>
        <w:t xml:space="preserve"> even though</w:t>
      </w:r>
      <w:r w:rsidR="004C0E96" w:rsidRPr="006442C4">
        <w:rPr>
          <w:rFonts w:ascii="Times New Roman" w:hAnsi="Times New Roman" w:cs="Times New Roman"/>
          <w:lang w:val="en-US"/>
        </w:rPr>
        <w:t xml:space="preserve"> </w:t>
      </w:r>
      <w:r w:rsidR="004C0E96" w:rsidRPr="006442C4">
        <w:rPr>
          <w:rFonts w:ascii="Times New Roman" w:hAnsi="Times New Roman" w:cs="Times New Roman"/>
          <w:lang w:val="en-US"/>
        </w:rPr>
        <w:t>they</w:t>
      </w:r>
      <w:r w:rsidR="004C0E96" w:rsidRPr="006442C4">
        <w:rPr>
          <w:rFonts w:ascii="Times New Roman" w:hAnsi="Times New Roman" w:cs="Times New Roman"/>
          <w:lang w:val="en-US"/>
        </w:rPr>
        <w:t xml:space="preserve"> a</w:t>
      </w:r>
      <w:r w:rsidR="004C0E96" w:rsidRPr="006442C4">
        <w:rPr>
          <w:rFonts w:ascii="Times New Roman" w:hAnsi="Times New Roman" w:cs="Times New Roman"/>
          <w:lang w:val="en-US"/>
        </w:rPr>
        <w:t>re</w:t>
      </w:r>
      <w:r w:rsidR="004C0E96" w:rsidRPr="006442C4">
        <w:rPr>
          <w:rFonts w:ascii="Times New Roman" w:hAnsi="Times New Roman" w:cs="Times New Roman"/>
          <w:lang w:val="en-US"/>
        </w:rPr>
        <w:t xml:space="preserve"> current source</w:t>
      </w:r>
      <w:r w:rsidR="004C0E96" w:rsidRPr="006442C4">
        <w:rPr>
          <w:rFonts w:ascii="Times New Roman" w:hAnsi="Times New Roman" w:cs="Times New Roman"/>
          <w:lang w:val="en-US"/>
        </w:rPr>
        <w:t>s</w:t>
      </w:r>
      <w:r w:rsidR="004C0E96" w:rsidRPr="006442C4">
        <w:rPr>
          <w:rFonts w:ascii="Times New Roman" w:hAnsi="Times New Roman" w:cs="Times New Roman"/>
          <w:lang w:val="en-US"/>
        </w:rPr>
        <w:t>. This is becaus</w:t>
      </w:r>
      <w:r w:rsidR="004C0E96" w:rsidRPr="006442C4">
        <w:rPr>
          <w:rFonts w:ascii="Times New Roman" w:hAnsi="Times New Roman" w:cs="Times New Roman"/>
          <w:lang w:val="en-US"/>
        </w:rPr>
        <w:t>e</w:t>
      </w:r>
      <w:r w:rsidR="004C0E96" w:rsidRPr="006442C4">
        <w:rPr>
          <w:rFonts w:ascii="Times New Roman" w:hAnsi="Times New Roman" w:cs="Times New Roman"/>
          <w:lang w:val="en-US"/>
        </w:rPr>
        <w:t xml:space="preserve"> </w:t>
      </w:r>
      <w:r w:rsidR="00AF1D18" w:rsidRPr="006442C4">
        <w:rPr>
          <w:rFonts w:ascii="Times New Roman" w:hAnsi="Times New Roman" w:cs="Times New Roman"/>
          <w:lang w:val="en-US"/>
        </w:rPr>
        <w:t xml:space="preserve">the </w:t>
      </w:r>
      <w:r w:rsidR="004C0E96" w:rsidRPr="006442C4">
        <w:rPr>
          <w:rFonts w:ascii="Times New Roman" w:hAnsi="Times New Roman" w:cs="Times New Roman"/>
          <w:lang w:val="en-US"/>
        </w:rPr>
        <w:t>current value depends on the voltage difference between two nodes. Therefore, we decide</w:t>
      </w:r>
      <w:r w:rsidR="004C0E96" w:rsidRPr="006442C4">
        <w:rPr>
          <w:rFonts w:ascii="Times New Roman" w:hAnsi="Times New Roman" w:cs="Times New Roman"/>
          <w:lang w:val="en-US"/>
        </w:rPr>
        <w:t>d</w:t>
      </w:r>
      <w:r w:rsidR="004C0E96" w:rsidRPr="006442C4">
        <w:rPr>
          <w:rFonts w:ascii="Times New Roman" w:hAnsi="Times New Roman" w:cs="Times New Roman"/>
          <w:lang w:val="en-US"/>
        </w:rPr>
        <w:t xml:space="preserve"> to put them into the conductance matrix by adding </w:t>
      </w:r>
      <w:r w:rsidR="00AF1D18" w:rsidRPr="006442C4">
        <w:rPr>
          <w:rFonts w:ascii="Times New Roman" w:hAnsi="Times New Roman" w:cs="Times New Roman"/>
          <w:lang w:val="en-US"/>
        </w:rPr>
        <w:t>their</w:t>
      </w:r>
      <w:r w:rsidR="004C0E96" w:rsidRPr="006442C4">
        <w:rPr>
          <w:rFonts w:ascii="Times New Roman" w:hAnsi="Times New Roman" w:cs="Times New Roman"/>
          <w:lang w:val="en-US"/>
        </w:rPr>
        <w:t xml:space="preserve"> transconductance to </w:t>
      </w:r>
      <w:r w:rsidR="004C0E96" w:rsidRPr="006442C4">
        <w:rPr>
          <w:rFonts w:ascii="Times New Roman" w:hAnsi="Times New Roman" w:cs="Times New Roman"/>
          <w:color w:val="000000" w:themeColor="text1"/>
          <w:lang w:val="en-US"/>
        </w:rPr>
        <w:t>the</w:t>
      </w:r>
      <w:r w:rsidR="002056E0" w:rsidRPr="006442C4">
        <w:rPr>
          <w:rFonts w:ascii="Times New Roman" w:hAnsi="Times New Roman" w:cs="Times New Roman"/>
          <w:color w:val="000000" w:themeColor="text1"/>
          <w:lang w:val="en-US"/>
        </w:rPr>
        <w:t xml:space="preserve"> following</w:t>
      </w:r>
      <w:r w:rsidR="004C0E96" w:rsidRPr="006442C4">
        <w:rPr>
          <w:rFonts w:ascii="Times New Roman" w:hAnsi="Times New Roman" w:cs="Times New Roman"/>
          <w:color w:val="000000" w:themeColor="text1"/>
          <w:lang w:val="en-US"/>
        </w:rPr>
        <w:t xml:space="preserve"> four positions. </w:t>
      </w:r>
      <w:r w:rsidR="004C0E96" w:rsidRPr="006442C4">
        <w:rPr>
          <w:rFonts w:ascii="Times New Roman" w:hAnsi="Times New Roman" w:cs="Times New Roman"/>
          <w:lang w:val="en-US"/>
        </w:rPr>
        <w:t>Since each row inside the conductance matrix represent</w:t>
      </w:r>
      <w:r w:rsidR="009C5F75" w:rsidRPr="006442C4">
        <w:rPr>
          <w:rFonts w:ascii="Times New Roman" w:hAnsi="Times New Roman" w:cs="Times New Roman"/>
          <w:lang w:val="en-US"/>
        </w:rPr>
        <w:t>s</w:t>
      </w:r>
      <w:r w:rsidR="004C0E96" w:rsidRPr="006442C4">
        <w:rPr>
          <w:rFonts w:ascii="Times New Roman" w:hAnsi="Times New Roman" w:cs="Times New Roman"/>
          <w:lang w:val="en-US"/>
        </w:rPr>
        <w:t xml:space="preserve"> the KCL equation for a node, </w:t>
      </w:r>
      <w:r w:rsidR="009C5F75" w:rsidRPr="006442C4">
        <w:rPr>
          <w:rFonts w:ascii="Times New Roman" w:hAnsi="Times New Roman" w:cs="Times New Roman"/>
          <w:lang w:val="en-US"/>
        </w:rPr>
        <w:t>the node that connects to the negative side of this source</w:t>
      </w:r>
      <w:r w:rsidR="009C5F75" w:rsidRPr="006442C4">
        <w:rPr>
          <w:rFonts w:ascii="Times New Roman" w:hAnsi="Times New Roman" w:cs="Times New Roman"/>
          <w:lang w:val="en-US"/>
        </w:rPr>
        <w:t xml:space="preserve"> has the equation:</w:t>
      </w:r>
    </w:p>
    <w:p w14:paraId="682341FF" w14:textId="4FA88D33" w:rsidR="005B2E68" w:rsidRPr="006442C4" w:rsidRDefault="004C0E96" w:rsidP="00BF705E">
      <w:pPr>
        <w:spacing w:line="480" w:lineRule="auto"/>
        <w:jc w:val="cente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+else=i</m:t>
          </m:r>
        </m:oMath>
      </m:oMathPara>
    </w:p>
    <w:p w14:paraId="2DC14AFA" w14:textId="6315C810" w:rsidR="009C5F75" w:rsidRPr="006442C4" w:rsidRDefault="009C5F75" w:rsidP="00BF705E">
      <w:pPr>
        <w:spacing w:line="480" w:lineRule="auto"/>
        <w:rPr>
          <w:rFonts w:ascii="Times New Roman" w:hAnsi="Times New Roman" w:cs="Times New Roman"/>
          <w:lang w:val="en-US"/>
        </w:rPr>
      </w:pPr>
      <w:r w:rsidRPr="006442C4">
        <w:rPr>
          <w:rFonts w:ascii="Times New Roman" w:hAnsi="Times New Roman" w:cs="Times New Roman"/>
          <w:lang w:val="en-US"/>
        </w:rPr>
        <w:t>For the node that connects to the positive side of this source</w:t>
      </w:r>
      <w:r w:rsidRPr="006442C4">
        <w:rPr>
          <w:rFonts w:ascii="Times New Roman" w:hAnsi="Times New Roman" w:cs="Times New Roman"/>
          <w:lang w:val="en-US"/>
        </w:rPr>
        <w:t>:</w:t>
      </w:r>
    </w:p>
    <w:p w14:paraId="4D4CF202" w14:textId="7DCAB11E" w:rsidR="009C5F75" w:rsidRPr="006442C4" w:rsidRDefault="004C0E96" w:rsidP="00BF705E">
      <w:pPr>
        <w:spacing w:line="480" w:lineRule="auto"/>
        <w:jc w:val="cente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+else=i</m:t>
          </m:r>
        </m:oMath>
      </m:oMathPara>
    </w:p>
    <w:p w14:paraId="51858A70" w14:textId="77777777" w:rsidR="00854226" w:rsidRPr="006442C4" w:rsidRDefault="004C0E96"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Therefore, we</w:t>
      </w:r>
      <w:r w:rsidR="009C5F75" w:rsidRPr="006442C4">
        <w:rPr>
          <w:rFonts w:ascii="Times New Roman" w:hAnsi="Times New Roman" w:cs="Times New Roman"/>
          <w:lang w:val="en-US"/>
        </w:rPr>
        <w:t xml:space="preserve"> chose to</w:t>
      </w:r>
      <w:r w:rsidRPr="006442C4">
        <w:rPr>
          <w:rFonts w:ascii="Times New Roman" w:hAnsi="Times New Roman" w:cs="Times New Roman"/>
          <w:lang w:val="en-US"/>
        </w:rPr>
        <w:t xml:space="preserve"> add or subtract its transconductance to the cells where the row represents the two nodes, and the columns represent the two control nodes according to the two equations. </w:t>
      </w:r>
    </w:p>
    <w:p w14:paraId="6B081110" w14:textId="405C0058" w:rsidR="00854226" w:rsidRPr="006442C4" w:rsidRDefault="00854226" w:rsidP="00BF705E">
      <w:pPr>
        <w:spacing w:line="480" w:lineRule="auto"/>
        <w:rPr>
          <w:rFonts w:ascii="Times New Roman" w:hAnsi="Times New Roman" w:cs="Times New Roman"/>
          <w:lang w:val="en-US"/>
        </w:rPr>
      </w:pPr>
    </w:p>
    <w:p w14:paraId="24860012" w14:textId="43BD6CAF" w:rsidR="00B06723" w:rsidRPr="006442C4" w:rsidRDefault="00B06723" w:rsidP="00BF705E">
      <w:pPr>
        <w:spacing w:line="480" w:lineRule="auto"/>
        <w:rPr>
          <w:rFonts w:ascii="Times New Roman" w:hAnsi="Times New Roman" w:cs="Times New Roman"/>
          <w:lang w:val="en-US"/>
        </w:rPr>
      </w:pPr>
    </w:p>
    <w:p w14:paraId="54FF4D9D" w14:textId="77777777" w:rsidR="00B06723" w:rsidRPr="006442C4" w:rsidRDefault="00B06723" w:rsidP="00BF705E">
      <w:pPr>
        <w:spacing w:line="480" w:lineRule="auto"/>
        <w:rPr>
          <w:rFonts w:ascii="Times New Roman" w:hAnsi="Times New Roman" w:cs="Times New Roman"/>
          <w:lang w:val="en-US"/>
        </w:rPr>
      </w:pPr>
    </w:p>
    <w:p w14:paraId="1A712E60" w14:textId="644E9D4D" w:rsidR="00854226" w:rsidRPr="006442C4" w:rsidRDefault="00854226" w:rsidP="00887B4F">
      <w:pPr>
        <w:pStyle w:val="Heading3"/>
        <w:spacing w:line="480" w:lineRule="auto"/>
        <w:rPr>
          <w:rFonts w:ascii="Times New Roman" w:hAnsi="Times New Roman" w:cs="Times New Roman"/>
          <w:color w:val="000000" w:themeColor="text1"/>
          <w:sz w:val="28"/>
          <w:szCs w:val="28"/>
          <w:lang w:val="en-US"/>
        </w:rPr>
      </w:pPr>
      <w:bookmarkStart w:id="133" w:name="_Toc74430082"/>
      <w:bookmarkStart w:id="134" w:name="_Toc74474915"/>
      <w:bookmarkStart w:id="135" w:name="_Toc74474996"/>
      <w:bookmarkStart w:id="136" w:name="_Toc74475052"/>
      <w:bookmarkStart w:id="137" w:name="_Toc74476410"/>
      <w:r w:rsidRPr="006442C4">
        <w:rPr>
          <w:rFonts w:ascii="Times New Roman" w:hAnsi="Times New Roman" w:cs="Times New Roman"/>
          <w:color w:val="000000" w:themeColor="text1"/>
          <w:sz w:val="28"/>
          <w:szCs w:val="28"/>
          <w:lang w:val="en-US"/>
        </w:rPr>
        <w:lastRenderedPageBreak/>
        <w:t xml:space="preserve">3) </w:t>
      </w:r>
      <w:proofErr w:type="spellStart"/>
      <w:r w:rsidRPr="006442C4">
        <w:rPr>
          <w:rFonts w:ascii="Times New Roman" w:hAnsi="Times New Roman" w:cs="Times New Roman"/>
          <w:color w:val="000000" w:themeColor="text1"/>
          <w:sz w:val="28"/>
          <w:szCs w:val="28"/>
          <w:lang w:val="en-US"/>
        </w:rPr>
        <w:t>Col_b</w:t>
      </w:r>
      <w:bookmarkEnd w:id="133"/>
      <w:bookmarkEnd w:id="134"/>
      <w:bookmarkEnd w:id="135"/>
      <w:bookmarkEnd w:id="136"/>
      <w:bookmarkEnd w:id="137"/>
      <w:proofErr w:type="spellEnd"/>
    </w:p>
    <w:p w14:paraId="1252CCDA" w14:textId="77777777" w:rsidR="00734A74" w:rsidRPr="006442C4" w:rsidRDefault="00854226"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The column matrix on the right only contains the value of the current source or voltage source. For the row</w:t>
      </w:r>
      <w:r w:rsidRPr="006442C4">
        <w:rPr>
          <w:rFonts w:ascii="Times New Roman" w:hAnsi="Times New Roman" w:cs="Times New Roman"/>
          <w:lang w:val="en-US"/>
        </w:rPr>
        <w:t>s</w:t>
      </w:r>
      <w:r w:rsidRPr="006442C4">
        <w:rPr>
          <w:rFonts w:ascii="Times New Roman" w:hAnsi="Times New Roman" w:cs="Times New Roman"/>
          <w:lang w:val="en-US"/>
        </w:rPr>
        <w:t xml:space="preserve"> where the conductance matrix represent</w:t>
      </w:r>
      <w:r w:rsidRPr="006442C4">
        <w:rPr>
          <w:rFonts w:ascii="Times New Roman" w:hAnsi="Times New Roman" w:cs="Times New Roman"/>
          <w:lang w:val="en-US"/>
        </w:rPr>
        <w:t>s</w:t>
      </w:r>
      <w:r w:rsidRPr="006442C4">
        <w:rPr>
          <w:rFonts w:ascii="Times New Roman" w:hAnsi="Times New Roman" w:cs="Times New Roman"/>
          <w:lang w:val="en-US"/>
        </w:rPr>
        <w:t xml:space="preserve"> the voltage source, the </w:t>
      </w:r>
      <w:proofErr w:type="spellStart"/>
      <w:r w:rsidRPr="006442C4">
        <w:rPr>
          <w:rFonts w:ascii="Times New Roman" w:hAnsi="Times New Roman" w:cs="Times New Roman"/>
          <w:color w:val="29D2F5"/>
          <w:lang w:val="en-US"/>
        </w:rPr>
        <w:t>col_b</w:t>
      </w:r>
      <w:proofErr w:type="spellEnd"/>
      <w:r w:rsidRPr="006442C4">
        <w:rPr>
          <w:rFonts w:ascii="Times New Roman" w:hAnsi="Times New Roman" w:cs="Times New Roman"/>
          <w:lang w:val="en-US"/>
        </w:rPr>
        <w:t xml:space="preserve"> should be the value of this voltage source. In terms of other row</w:t>
      </w:r>
      <w:r w:rsidR="00670EAB" w:rsidRPr="006442C4">
        <w:rPr>
          <w:rFonts w:ascii="Times New Roman" w:hAnsi="Times New Roman" w:cs="Times New Roman"/>
          <w:lang w:val="en-US"/>
        </w:rPr>
        <w:t>s</w:t>
      </w:r>
      <w:r w:rsidRPr="006442C4">
        <w:rPr>
          <w:rFonts w:ascii="Times New Roman" w:hAnsi="Times New Roman" w:cs="Times New Roman"/>
          <w:lang w:val="en-US"/>
        </w:rPr>
        <w:t xml:space="preserve">, it only contains </w:t>
      </w:r>
      <w:r w:rsidR="00670EAB" w:rsidRPr="006442C4">
        <w:rPr>
          <w:rFonts w:ascii="Times New Roman" w:hAnsi="Times New Roman" w:cs="Times New Roman"/>
          <w:lang w:val="en-US"/>
        </w:rPr>
        <w:t>the value of the current</w:t>
      </w:r>
      <w:r w:rsidRPr="006442C4">
        <w:rPr>
          <w:rFonts w:ascii="Times New Roman" w:hAnsi="Times New Roman" w:cs="Times New Roman"/>
          <w:lang w:val="en-US"/>
        </w:rPr>
        <w:t xml:space="preserve"> flowing into that node.</w:t>
      </w:r>
    </w:p>
    <w:p w14:paraId="0B673BBA"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30E39962"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1967E5E5"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76C19AF0"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51DC2351"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102574DD"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27FDCA38"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12E68271"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5C434B98"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58F844A2"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5BB919A5"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5EBD4EB5"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3EBA8D2F"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132F678B"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5BD7A7A8" w14:textId="77777777" w:rsidR="00B06723" w:rsidRPr="006442C4" w:rsidRDefault="00B06723" w:rsidP="00BF705E">
      <w:pPr>
        <w:spacing w:line="480" w:lineRule="auto"/>
        <w:jc w:val="both"/>
        <w:rPr>
          <w:rFonts w:ascii="Times New Roman" w:hAnsi="Times New Roman" w:cs="Times New Roman"/>
          <w:sz w:val="32"/>
          <w:szCs w:val="32"/>
          <w:u w:val="single"/>
          <w:lang w:val="en-GB"/>
        </w:rPr>
      </w:pPr>
    </w:p>
    <w:p w14:paraId="747C47BD" w14:textId="1CA4081B" w:rsidR="00421037" w:rsidRPr="006442C4" w:rsidRDefault="000C2FCC" w:rsidP="00887B4F">
      <w:pPr>
        <w:pStyle w:val="Heading2"/>
        <w:rPr>
          <w:rFonts w:cs="Times New Roman"/>
          <w:sz w:val="24"/>
          <w:szCs w:val="24"/>
          <w:u w:val="none"/>
          <w:lang w:val="en-US"/>
        </w:rPr>
      </w:pPr>
      <w:bookmarkStart w:id="138" w:name="_Toc74430083"/>
      <w:bookmarkStart w:id="139" w:name="_Toc74474916"/>
      <w:bookmarkStart w:id="140" w:name="_Toc74474997"/>
      <w:bookmarkStart w:id="141" w:name="_Toc74475053"/>
      <w:bookmarkStart w:id="142" w:name="_Toc74476411"/>
      <w:r w:rsidRPr="006442C4">
        <w:rPr>
          <w:rFonts w:cs="Times New Roman"/>
          <w:szCs w:val="32"/>
          <w:lang w:val="en-GB"/>
        </w:rPr>
        <w:lastRenderedPageBreak/>
        <w:t>DC analysis</w:t>
      </w:r>
      <w:bookmarkEnd w:id="138"/>
      <w:bookmarkEnd w:id="139"/>
      <w:bookmarkEnd w:id="140"/>
      <w:bookmarkEnd w:id="141"/>
      <w:bookmarkEnd w:id="142"/>
    </w:p>
    <w:p w14:paraId="07863002" w14:textId="0D898264" w:rsidR="00324886" w:rsidRPr="006442C4" w:rsidRDefault="00FA74C8" w:rsidP="00BF705E">
      <w:pPr>
        <w:pStyle w:val="ListParagraph"/>
        <w:spacing w:line="480" w:lineRule="auto"/>
        <w:jc w:val="both"/>
        <w:rPr>
          <w:rFonts w:ascii="Times New Roman" w:hAnsi="Times New Roman" w:cs="Times New Roman"/>
          <w:lang w:val="en-GB"/>
        </w:rPr>
      </w:pPr>
      <w:r w:rsidRPr="006442C4">
        <w:rPr>
          <w:rFonts w:ascii="Times New Roman" w:hAnsi="Times New Roman" w:cs="Times New Roman"/>
          <w:lang w:val="en-GB"/>
        </w:rPr>
        <w:drawing>
          <wp:inline distT="0" distB="0" distL="0" distR="0" wp14:anchorId="3F81E8EC" wp14:editId="2AB18DED">
            <wp:extent cx="5255428" cy="2458278"/>
            <wp:effectExtent l="0" t="0" r="2540" b="5715"/>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29"/>
                    <a:stretch>
                      <a:fillRect/>
                    </a:stretch>
                  </pic:blipFill>
                  <pic:spPr>
                    <a:xfrm>
                      <a:off x="0" y="0"/>
                      <a:ext cx="5270999" cy="2465562"/>
                    </a:xfrm>
                    <a:prstGeom prst="rect">
                      <a:avLst/>
                    </a:prstGeom>
                  </pic:spPr>
                </pic:pic>
              </a:graphicData>
            </a:graphic>
          </wp:inline>
        </w:drawing>
      </w:r>
    </w:p>
    <w:p w14:paraId="6F5BFCD5" w14:textId="7383DA50" w:rsidR="00734A74" w:rsidRPr="006442C4" w:rsidRDefault="00734A74" w:rsidP="00BF705E">
      <w:pPr>
        <w:pStyle w:val="ListParagraph"/>
        <w:spacing w:line="480" w:lineRule="auto"/>
        <w:jc w:val="center"/>
        <w:rPr>
          <w:rFonts w:ascii="Times New Roman" w:hAnsi="Times New Roman" w:cs="Times New Roman"/>
          <w:lang w:val="en-GB"/>
        </w:rPr>
      </w:pPr>
      <w:r w:rsidRPr="006442C4">
        <w:rPr>
          <w:rFonts w:ascii="Times New Roman" w:hAnsi="Times New Roman" w:cs="Times New Roman"/>
          <w:lang w:val="en-GB"/>
        </w:rPr>
        <w:t>(Figure 18: DC analysis)</w:t>
      </w:r>
    </w:p>
    <w:p w14:paraId="3BF13015" w14:textId="52913BEA" w:rsidR="00192A4B" w:rsidRPr="006442C4" w:rsidRDefault="00B23DAD" w:rsidP="00887B4F">
      <w:pPr>
        <w:pStyle w:val="Heading3"/>
        <w:spacing w:line="480" w:lineRule="auto"/>
        <w:rPr>
          <w:rFonts w:ascii="Times New Roman" w:hAnsi="Times New Roman" w:cs="Times New Roman"/>
          <w:color w:val="000000" w:themeColor="text1"/>
          <w:sz w:val="28"/>
          <w:szCs w:val="28"/>
          <w:lang w:val="en-GB"/>
        </w:rPr>
      </w:pPr>
      <w:bookmarkStart w:id="143" w:name="_Toc74430084"/>
      <w:bookmarkStart w:id="144" w:name="_Toc74474917"/>
      <w:bookmarkStart w:id="145" w:name="_Toc74474998"/>
      <w:bookmarkStart w:id="146" w:name="_Toc74475054"/>
      <w:bookmarkStart w:id="147" w:name="_Toc74476412"/>
      <w:r w:rsidRPr="006442C4">
        <w:rPr>
          <w:rFonts w:ascii="Times New Roman" w:hAnsi="Times New Roman" w:cs="Times New Roman"/>
          <w:color w:val="000000" w:themeColor="text1"/>
          <w:sz w:val="28"/>
          <w:szCs w:val="28"/>
          <w:lang w:val="en-GB"/>
        </w:rPr>
        <w:t xml:space="preserve">1) </w:t>
      </w:r>
      <w:r w:rsidR="00427296" w:rsidRPr="006442C4">
        <w:rPr>
          <w:rFonts w:ascii="Times New Roman" w:hAnsi="Times New Roman" w:cs="Times New Roman"/>
          <w:color w:val="000000" w:themeColor="text1"/>
          <w:sz w:val="28"/>
          <w:szCs w:val="28"/>
          <w:lang w:val="en-GB"/>
        </w:rPr>
        <w:t>Preparation</w:t>
      </w:r>
      <w:bookmarkEnd w:id="143"/>
      <w:bookmarkEnd w:id="144"/>
      <w:bookmarkEnd w:id="145"/>
      <w:bookmarkEnd w:id="146"/>
      <w:bookmarkEnd w:id="147"/>
    </w:p>
    <w:p w14:paraId="0E72BDF2" w14:textId="763A93CA" w:rsidR="00192A4B" w:rsidRPr="006442C4" w:rsidRDefault="00192A4B" w:rsidP="004C2E7A">
      <w:pPr>
        <w:pStyle w:val="ListParagraph"/>
        <w:numPr>
          <w:ilvl w:val="0"/>
          <w:numId w:val="1"/>
        </w:numPr>
        <w:spacing w:line="480" w:lineRule="auto"/>
        <w:jc w:val="both"/>
        <w:rPr>
          <w:rFonts w:ascii="Times New Roman" w:hAnsi="Times New Roman" w:cs="Times New Roman"/>
          <w:lang w:val="en-GB"/>
        </w:rPr>
      </w:pPr>
      <w:r w:rsidRPr="006442C4">
        <w:rPr>
          <w:rFonts w:ascii="Times New Roman" w:hAnsi="Times New Roman" w:cs="Times New Roman"/>
          <w:color w:val="00C9F6"/>
          <w:sz w:val="28"/>
          <w:szCs w:val="28"/>
          <w:lang w:val="en-GB"/>
        </w:rPr>
        <w:t>struct</w:t>
      </w:r>
      <w:r w:rsidRPr="006442C4">
        <w:rPr>
          <w:rFonts w:ascii="Times New Roman" w:hAnsi="Times New Roman" w:cs="Times New Roman"/>
          <w:sz w:val="28"/>
          <w:szCs w:val="28"/>
          <w:lang w:val="en-GB"/>
        </w:rPr>
        <w:t xml:space="preserve"> </w:t>
      </w:r>
      <w:proofErr w:type="spellStart"/>
      <w:r w:rsidRPr="006442C4">
        <w:rPr>
          <w:rFonts w:ascii="Times New Roman" w:hAnsi="Times New Roman" w:cs="Times New Roman"/>
          <w:color w:val="00DFA3"/>
          <w:sz w:val="28"/>
          <w:szCs w:val="28"/>
          <w:lang w:val="en-GB"/>
        </w:rPr>
        <w:t>shortcircuit</w:t>
      </w:r>
      <w:proofErr w:type="spellEnd"/>
      <w:r w:rsidRPr="006442C4">
        <w:rPr>
          <w:rFonts w:ascii="Times New Roman" w:hAnsi="Times New Roman" w:cs="Times New Roman"/>
          <w:color w:val="000000" w:themeColor="text1"/>
          <w:lang w:val="en-GB"/>
        </w:rPr>
        <w:t>:</w:t>
      </w:r>
      <w:r w:rsidRPr="006442C4">
        <w:rPr>
          <w:rFonts w:ascii="Times New Roman" w:hAnsi="Times New Roman" w:cs="Times New Roman"/>
          <w:lang w:val="en-US"/>
        </w:rPr>
        <w:t xml:space="preserve"> </w:t>
      </w:r>
      <w:r w:rsidRPr="006442C4">
        <w:rPr>
          <w:rFonts w:ascii="Times New Roman" w:hAnsi="Times New Roman" w:cs="Times New Roman"/>
          <w:lang w:val="en-US"/>
        </w:rPr>
        <w:t xml:space="preserve">It is used to construct a type to contain the reference node and </w:t>
      </w:r>
      <w:r w:rsidRPr="006442C4">
        <w:rPr>
          <w:rFonts w:ascii="Times New Roman" w:hAnsi="Times New Roman" w:cs="Times New Roman"/>
          <w:lang w:val="en-US"/>
        </w:rPr>
        <w:t xml:space="preserve">the </w:t>
      </w:r>
      <w:r w:rsidRPr="006442C4">
        <w:rPr>
          <w:rFonts w:ascii="Times New Roman" w:hAnsi="Times New Roman" w:cs="Times New Roman"/>
          <w:lang w:val="en-US"/>
        </w:rPr>
        <w:t>short node. These two nodes are short-circuited and have the same voltage. Here we cho</w:t>
      </w:r>
      <w:r w:rsidR="00AF1D18" w:rsidRPr="006442C4">
        <w:rPr>
          <w:rFonts w:ascii="Times New Roman" w:hAnsi="Times New Roman" w:cs="Times New Roman"/>
          <w:lang w:val="en-US"/>
        </w:rPr>
        <w:t>se</w:t>
      </w:r>
      <w:r w:rsidRPr="006442C4">
        <w:rPr>
          <w:rFonts w:ascii="Times New Roman" w:hAnsi="Times New Roman" w:cs="Times New Roman"/>
          <w:lang w:val="en-US"/>
        </w:rPr>
        <w:t xml:space="preserve"> to keep the reference node and delete the short node in the following functions.</w:t>
      </w:r>
    </w:p>
    <w:p w14:paraId="64B2271F" w14:textId="77777777" w:rsidR="00192A4B" w:rsidRPr="006442C4" w:rsidRDefault="00192A4B" w:rsidP="00BF705E">
      <w:pPr>
        <w:pStyle w:val="ListParagraph"/>
        <w:spacing w:line="480" w:lineRule="auto"/>
        <w:jc w:val="both"/>
        <w:rPr>
          <w:rFonts w:ascii="Times New Roman" w:hAnsi="Times New Roman" w:cs="Times New Roman"/>
          <w:lang w:val="en-GB"/>
        </w:rPr>
      </w:pPr>
    </w:p>
    <w:p w14:paraId="40BDFDA5" w14:textId="564EFDD0" w:rsidR="00AF1D18" w:rsidRPr="006442C4" w:rsidRDefault="00192A4B"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short_circuit</w:t>
      </w:r>
      <w:proofErr w:type="spellEnd"/>
      <w:r w:rsidRPr="006442C4">
        <w:rPr>
          <w:rFonts w:ascii="Times New Roman" w:hAnsi="Times New Roman" w:cs="Times New Roman"/>
          <w:lang w:val="en-US"/>
        </w:rPr>
        <w:t>:</w:t>
      </w:r>
      <w:bookmarkStart w:id="148" w:name="OLE_LINK65"/>
      <w:bookmarkStart w:id="149" w:name="OLE_LINK66"/>
      <w:r w:rsidR="005B2E68" w:rsidRPr="006442C4">
        <w:rPr>
          <w:rFonts w:ascii="Times New Roman" w:hAnsi="Times New Roman" w:cs="Times New Roman"/>
          <w:lang w:val="en-US"/>
        </w:rPr>
        <w:t xml:space="preserve"> </w:t>
      </w:r>
      <w:r w:rsidR="00AF1D18" w:rsidRPr="006442C4">
        <w:rPr>
          <w:rFonts w:ascii="Times New Roman" w:hAnsi="Times New Roman" w:cs="Times New Roman"/>
          <w:lang w:val="en-US"/>
        </w:rPr>
        <w:t xml:space="preserve">This function is used to delete the short nodes and change all the components connecting to these nodes. First, the function searches for the components with zero resistance and stores those nodes in the form of the type we defined before.  Then, to change the node, the function also searches for all the input components, deletes the corresponding pointer, and adds a new pointer with the nodes changed to the reference nodes. Lastly, </w:t>
      </w:r>
      <w:proofErr w:type="spellStart"/>
      <w:r w:rsidR="00AF1D18" w:rsidRPr="006442C4">
        <w:rPr>
          <w:rFonts w:ascii="Times New Roman" w:hAnsi="Times New Roman" w:cs="Times New Roman"/>
          <w:color w:val="BF8F00" w:themeColor="accent4" w:themeShade="BF"/>
          <w:lang w:val="en-US"/>
        </w:rPr>
        <w:t>short_circuit</w:t>
      </w:r>
      <w:proofErr w:type="spellEnd"/>
      <w:r w:rsidR="00AF1D18" w:rsidRPr="006442C4">
        <w:rPr>
          <w:rFonts w:ascii="Times New Roman" w:hAnsi="Times New Roman" w:cs="Times New Roman"/>
          <w:lang w:val="en-US"/>
        </w:rPr>
        <w:t xml:space="preserve"> helps connect the short node and reference node in the recover state for the following part.</w:t>
      </w:r>
    </w:p>
    <w:p w14:paraId="7941ED41" w14:textId="77777777" w:rsidR="00AF1D18" w:rsidRPr="006442C4" w:rsidRDefault="00AF1D18" w:rsidP="00BF705E">
      <w:pPr>
        <w:pStyle w:val="ListParagraph"/>
        <w:spacing w:line="480" w:lineRule="auto"/>
        <w:ind w:left="714"/>
        <w:jc w:val="both"/>
        <w:rPr>
          <w:rFonts w:ascii="Times New Roman" w:hAnsi="Times New Roman" w:cs="Times New Roman"/>
          <w:lang w:val="en-US"/>
        </w:rPr>
      </w:pPr>
    </w:p>
    <w:bookmarkEnd w:id="148"/>
    <w:bookmarkEnd w:id="149"/>
    <w:p w14:paraId="4B3A2F43" w14:textId="761FE9E9" w:rsidR="00FB36B5" w:rsidRPr="006442C4" w:rsidRDefault="00192A4B" w:rsidP="004C2E7A">
      <w:pPr>
        <w:pStyle w:val="ListParagraph"/>
        <w:numPr>
          <w:ilvl w:val="0"/>
          <w:numId w:val="1"/>
        </w:numPr>
        <w:spacing w:line="480" w:lineRule="auto"/>
        <w:ind w:left="714" w:hanging="357"/>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short_str</w:t>
      </w:r>
      <w:proofErr w:type="spellEnd"/>
      <w:r w:rsidRPr="006442C4">
        <w:rPr>
          <w:rFonts w:ascii="Times New Roman" w:hAnsi="Times New Roman" w:cs="Times New Roman"/>
          <w:lang w:val="en-US"/>
        </w:rPr>
        <w:t>: This function is used to store the reference nodes inside a vector. It would be useful when fill</w:t>
      </w:r>
      <w:r w:rsidRPr="006442C4">
        <w:rPr>
          <w:rFonts w:ascii="Times New Roman" w:hAnsi="Times New Roman" w:cs="Times New Roman"/>
          <w:lang w:val="en-US"/>
        </w:rPr>
        <w:t>ing in</w:t>
      </w:r>
      <w:r w:rsidRPr="006442C4">
        <w:rPr>
          <w:rFonts w:ascii="Times New Roman" w:hAnsi="Times New Roman" w:cs="Times New Roman"/>
          <w:lang w:val="en-US"/>
        </w:rPr>
        <w:t xml:space="preserve"> the matrix. This is due to the fact that each row inside the matrix </w:t>
      </w:r>
      <w:r w:rsidRPr="006442C4">
        <w:rPr>
          <w:rFonts w:ascii="Times New Roman" w:hAnsi="Times New Roman" w:cs="Times New Roman"/>
          <w:lang w:val="en-US"/>
        </w:rPr>
        <w:lastRenderedPageBreak/>
        <w:t xml:space="preserve">(Except for the condition where there is a voltage source connecting to the two nodes), should correspond to </w:t>
      </w:r>
      <w:r w:rsidRPr="006442C4">
        <w:rPr>
          <w:rFonts w:ascii="Times New Roman" w:hAnsi="Times New Roman" w:cs="Times New Roman"/>
          <w:lang w:val="en-US"/>
        </w:rPr>
        <w:t>a</w:t>
      </w:r>
      <w:r w:rsidRPr="006442C4">
        <w:rPr>
          <w:rFonts w:ascii="Times New Roman" w:hAnsi="Times New Roman" w:cs="Times New Roman"/>
          <w:lang w:val="en-US"/>
        </w:rPr>
        <w:t xml:space="preserve"> node voltage. Since some of the nodes are deleted, the row of the matrix is no longer directly related to the voltage from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oMath>
      <w:r w:rsidRPr="006442C4">
        <w:rPr>
          <w:rFonts w:ascii="Times New Roman" w:hAnsi="Times New Roman" w:cs="Times New Roman"/>
          <w:lang w:val="en-US"/>
        </w:rPr>
        <w:t xml:space="preserve"> to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n</m:t>
            </m:r>
          </m:sub>
        </m:sSub>
      </m:oMath>
      <w:r w:rsidRPr="006442C4">
        <w:rPr>
          <w:rFonts w:ascii="Times New Roman" w:hAnsi="Times New Roman" w:cs="Times New Roman"/>
          <w:lang w:val="en-US"/>
        </w:rPr>
        <w:t>.  With</w:t>
      </w:r>
      <w:r w:rsidRPr="006442C4">
        <w:rPr>
          <w:rFonts w:ascii="Times New Roman" w:hAnsi="Times New Roman" w:cs="Times New Roman"/>
          <w:lang w:val="en-US"/>
        </w:rPr>
        <w:t>in</w:t>
      </w:r>
      <w:r w:rsidRPr="006442C4">
        <w:rPr>
          <w:rFonts w:ascii="Times New Roman" w:hAnsi="Times New Roman" w:cs="Times New Roman"/>
          <w:lang w:val="en-US"/>
        </w:rPr>
        <w:t xml:space="preserve"> this vector, the row of the matrix could be translated as the index of the vector and consequently be related to the nodes again. </w:t>
      </w:r>
    </w:p>
    <w:p w14:paraId="415D8FD9" w14:textId="77777777" w:rsidR="00FB36B5" w:rsidRPr="006442C4" w:rsidRDefault="00FB36B5" w:rsidP="00BF705E">
      <w:pPr>
        <w:spacing w:line="480" w:lineRule="auto"/>
        <w:jc w:val="both"/>
        <w:rPr>
          <w:rFonts w:ascii="Times New Roman" w:hAnsi="Times New Roman" w:cs="Times New Roman"/>
          <w:lang w:val="en-US"/>
        </w:rPr>
      </w:pPr>
    </w:p>
    <w:p w14:paraId="7CF140A7" w14:textId="40BBA389" w:rsidR="00F37100" w:rsidRPr="006442C4" w:rsidRDefault="00192A4B"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find_index</w:t>
      </w:r>
      <w:proofErr w:type="spellEnd"/>
      <w:r w:rsidRPr="006442C4">
        <w:rPr>
          <w:rFonts w:ascii="Times New Roman" w:hAnsi="Times New Roman" w:cs="Times New Roman"/>
          <w:lang w:val="en-US"/>
        </w:rPr>
        <w:t>:</w:t>
      </w:r>
      <w:r w:rsidR="00F37100" w:rsidRPr="006442C4">
        <w:rPr>
          <w:rFonts w:ascii="Times New Roman" w:hAnsi="Times New Roman" w:cs="Times New Roman"/>
          <w:lang w:val="en-US"/>
        </w:rPr>
        <w:t xml:space="preserve"> </w:t>
      </w:r>
      <w:r w:rsidR="00F37100" w:rsidRPr="006442C4">
        <w:rPr>
          <w:rFonts w:ascii="Times New Roman" w:hAnsi="Times New Roman" w:cs="Times New Roman"/>
          <w:lang w:val="en-US"/>
        </w:rPr>
        <w:t xml:space="preserve">This function is like the reversed process of the </w:t>
      </w:r>
      <w:proofErr w:type="spellStart"/>
      <w:r w:rsidR="00F37100" w:rsidRPr="006442C4">
        <w:rPr>
          <w:rFonts w:ascii="Times New Roman" w:hAnsi="Times New Roman" w:cs="Times New Roman"/>
          <w:color w:val="BF8F00" w:themeColor="accent4" w:themeShade="BF"/>
          <w:lang w:val="en-US"/>
        </w:rPr>
        <w:t>short_str</w:t>
      </w:r>
      <w:proofErr w:type="spellEnd"/>
      <w:r w:rsidR="00F37100" w:rsidRPr="006442C4">
        <w:rPr>
          <w:rFonts w:ascii="Times New Roman" w:hAnsi="Times New Roman" w:cs="Times New Roman"/>
          <w:color w:val="BF8F00" w:themeColor="accent4" w:themeShade="BF"/>
          <w:lang w:val="en-US"/>
        </w:rPr>
        <w:t xml:space="preserve"> </w:t>
      </w:r>
      <w:r w:rsidR="00F37100" w:rsidRPr="006442C4">
        <w:rPr>
          <w:rFonts w:ascii="Times New Roman" w:hAnsi="Times New Roman" w:cs="Times New Roman"/>
          <w:lang w:val="en-US"/>
        </w:rPr>
        <w:t xml:space="preserve">function. This function aims to search for the index of the vector. It is used to store values in the matrices. </w:t>
      </w:r>
    </w:p>
    <w:p w14:paraId="797DA74B" w14:textId="77777777" w:rsidR="00FB36B5" w:rsidRPr="006442C4" w:rsidRDefault="00FB36B5" w:rsidP="00BF705E">
      <w:pPr>
        <w:spacing w:line="480" w:lineRule="auto"/>
        <w:jc w:val="both"/>
        <w:rPr>
          <w:rFonts w:ascii="Times New Roman" w:hAnsi="Times New Roman" w:cs="Times New Roman"/>
          <w:lang w:val="en-US"/>
        </w:rPr>
      </w:pPr>
    </w:p>
    <w:p w14:paraId="38D6F96A" w14:textId="7536367C" w:rsidR="00F37100" w:rsidRPr="006442C4" w:rsidRDefault="00192A4B"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dc_volt</w:t>
      </w:r>
      <w:proofErr w:type="spellEnd"/>
      <w:r w:rsidRPr="006442C4">
        <w:rPr>
          <w:rFonts w:ascii="Times New Roman" w:hAnsi="Times New Roman" w:cs="Times New Roman"/>
          <w:lang w:val="en-US"/>
        </w:rPr>
        <w:t xml:space="preserve">: </w:t>
      </w:r>
      <w:r w:rsidR="00F37100" w:rsidRPr="006442C4">
        <w:rPr>
          <w:rFonts w:ascii="Times New Roman" w:hAnsi="Times New Roman" w:cs="Times New Roman"/>
          <w:lang w:val="en-US"/>
        </w:rPr>
        <w:t>This is built to distinguish DC voltage sources further. We wanted to put the DC voltage source into two vectors. One of them is used to store DC voltage with one node connecting to the ground, and the other is to store the DC voltage source connecting to two different nodes. This classification helps us decide whether we should add more rows and arrange the position of the voltage value inside the matrices.</w:t>
      </w:r>
    </w:p>
    <w:p w14:paraId="3BD51774" w14:textId="77777777" w:rsidR="00FB36B5" w:rsidRPr="006442C4" w:rsidRDefault="00FB36B5" w:rsidP="00BF705E">
      <w:pPr>
        <w:spacing w:line="480" w:lineRule="auto"/>
        <w:jc w:val="both"/>
        <w:rPr>
          <w:rFonts w:ascii="Times New Roman" w:hAnsi="Times New Roman" w:cs="Times New Roman"/>
          <w:lang w:val="en-US"/>
        </w:rPr>
      </w:pPr>
    </w:p>
    <w:p w14:paraId="497D75E2" w14:textId="6B46B095" w:rsidR="00FB36B5" w:rsidRPr="006442C4" w:rsidRDefault="003457AB"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classify_comp</w:t>
      </w:r>
      <w:proofErr w:type="spellEnd"/>
      <w:r w:rsidR="00B23DAD" w:rsidRPr="006442C4">
        <w:rPr>
          <w:rFonts w:ascii="Times New Roman" w:hAnsi="Times New Roman" w:cs="Times New Roman"/>
          <w:color w:val="000000" w:themeColor="text1"/>
          <w:lang w:val="en-US"/>
        </w:rPr>
        <w:t>:</w:t>
      </w:r>
      <w:r w:rsidRPr="006442C4">
        <w:rPr>
          <w:rFonts w:ascii="Times New Roman" w:hAnsi="Times New Roman" w:cs="Times New Roman"/>
          <w:lang w:val="en-US"/>
        </w:rPr>
        <w:t xml:space="preserve"> </w:t>
      </w:r>
      <w:r w:rsidR="00F37100" w:rsidRPr="006442C4">
        <w:rPr>
          <w:rFonts w:ascii="Times New Roman" w:hAnsi="Times New Roman" w:cs="Times New Roman"/>
          <w:lang w:val="en-US"/>
        </w:rPr>
        <w:t xml:space="preserve">This </w:t>
      </w:r>
      <w:r w:rsidR="00A245A0" w:rsidRPr="006442C4">
        <w:rPr>
          <w:rFonts w:ascii="Times New Roman" w:hAnsi="Times New Roman" w:cs="Times New Roman"/>
          <w:lang w:val="en-US"/>
        </w:rPr>
        <w:t xml:space="preserve">is created </w:t>
      </w:r>
      <w:r w:rsidR="007345B6" w:rsidRPr="006442C4">
        <w:rPr>
          <w:rFonts w:ascii="Times New Roman" w:hAnsi="Times New Roman" w:cs="Times New Roman"/>
          <w:lang w:val="en-US"/>
        </w:rPr>
        <w:t>to classify</w:t>
      </w:r>
      <w:r w:rsidR="007345B6" w:rsidRPr="006442C4">
        <w:rPr>
          <w:rFonts w:ascii="Times New Roman" w:hAnsi="Times New Roman" w:cs="Times New Roman"/>
          <w:lang w:val="en-US"/>
        </w:rPr>
        <w:t xml:space="preserve"> the </w:t>
      </w:r>
      <w:r w:rsidR="007345B6" w:rsidRPr="006442C4">
        <w:rPr>
          <w:rFonts w:ascii="Times New Roman" w:hAnsi="Times New Roman" w:cs="Times New Roman"/>
          <w:lang w:val="en-US"/>
        </w:rPr>
        <w:t>component</w:t>
      </w:r>
      <w:r w:rsidR="007345B6" w:rsidRPr="006442C4">
        <w:rPr>
          <w:rFonts w:ascii="Times New Roman" w:hAnsi="Times New Roman" w:cs="Times New Roman"/>
          <w:lang w:val="en-US"/>
        </w:rPr>
        <w:t>s</w:t>
      </w:r>
      <w:r w:rsidR="007345B6" w:rsidRPr="006442C4">
        <w:rPr>
          <w:rFonts w:ascii="Times New Roman" w:hAnsi="Times New Roman" w:cs="Times New Roman"/>
          <w:lang w:val="en-US"/>
        </w:rPr>
        <w:t xml:space="preserve"> </w:t>
      </w:r>
      <w:r w:rsidR="007345B6" w:rsidRPr="006442C4">
        <w:rPr>
          <w:rFonts w:ascii="Times New Roman" w:hAnsi="Times New Roman" w:cs="Times New Roman"/>
          <w:lang w:val="en-US"/>
        </w:rPr>
        <w:t>(</w:t>
      </w:r>
      <w:r w:rsidR="007345B6" w:rsidRPr="006442C4">
        <w:rPr>
          <w:rFonts w:ascii="Times New Roman" w:hAnsi="Times New Roman" w:cs="Times New Roman"/>
          <w:lang w:val="en-US"/>
        </w:rPr>
        <w:t>Resistor, BJT, M</w:t>
      </w:r>
      <w:r w:rsidR="007345B6" w:rsidRPr="006442C4">
        <w:rPr>
          <w:rFonts w:ascii="Times New Roman" w:hAnsi="Times New Roman" w:cs="Times New Roman"/>
          <w:lang w:val="en-US"/>
        </w:rPr>
        <w:t>OSFET</w:t>
      </w:r>
      <w:r w:rsidR="007345B6" w:rsidRPr="006442C4">
        <w:rPr>
          <w:rFonts w:ascii="Times New Roman" w:hAnsi="Times New Roman" w:cs="Times New Roman"/>
          <w:lang w:val="en-US"/>
        </w:rPr>
        <w:t>, voltage source</w:t>
      </w:r>
      <w:r w:rsidR="00F37100" w:rsidRPr="006442C4">
        <w:rPr>
          <w:rFonts w:ascii="Times New Roman" w:hAnsi="Times New Roman" w:cs="Times New Roman"/>
          <w:lang w:val="en-US"/>
        </w:rPr>
        <w:t>,</w:t>
      </w:r>
      <w:r w:rsidR="007345B6" w:rsidRPr="006442C4">
        <w:rPr>
          <w:rFonts w:ascii="Times New Roman" w:hAnsi="Times New Roman" w:cs="Times New Roman"/>
          <w:lang w:val="en-US"/>
        </w:rPr>
        <w:t xml:space="preserve"> and current source</w:t>
      </w:r>
      <w:r w:rsidR="007345B6" w:rsidRPr="006442C4">
        <w:rPr>
          <w:rFonts w:ascii="Times New Roman" w:hAnsi="Times New Roman" w:cs="Times New Roman"/>
          <w:lang w:val="en-US"/>
        </w:rPr>
        <w:t>),</w:t>
      </w:r>
      <w:r w:rsidR="007345B6" w:rsidRPr="006442C4">
        <w:rPr>
          <w:rFonts w:ascii="Times New Roman" w:hAnsi="Times New Roman" w:cs="Times New Roman"/>
          <w:lang w:val="en-US"/>
        </w:rPr>
        <w:t xml:space="preserve"> </w:t>
      </w:r>
      <w:r w:rsidR="007345B6" w:rsidRPr="006442C4">
        <w:rPr>
          <w:rFonts w:ascii="Times New Roman" w:hAnsi="Times New Roman" w:cs="Times New Roman"/>
          <w:lang w:val="en-US"/>
        </w:rPr>
        <w:t>simplifying</w:t>
      </w:r>
      <w:r w:rsidR="007345B6" w:rsidRPr="006442C4">
        <w:rPr>
          <w:rFonts w:ascii="Times New Roman" w:hAnsi="Times New Roman" w:cs="Times New Roman"/>
          <w:lang w:val="en-US"/>
        </w:rPr>
        <w:t xml:space="preserve"> the calculation </w:t>
      </w:r>
      <w:r w:rsidR="007345B6" w:rsidRPr="006442C4">
        <w:rPr>
          <w:rFonts w:ascii="Times New Roman" w:hAnsi="Times New Roman" w:cs="Times New Roman"/>
          <w:lang w:val="en-US"/>
        </w:rPr>
        <w:t xml:space="preserve">process </w:t>
      </w:r>
      <w:r w:rsidR="007345B6" w:rsidRPr="006442C4">
        <w:rPr>
          <w:rFonts w:ascii="Times New Roman" w:hAnsi="Times New Roman" w:cs="Times New Roman"/>
          <w:lang w:val="en-US"/>
        </w:rPr>
        <w:t>in the following matri</w:t>
      </w:r>
      <w:r w:rsidR="007345B6" w:rsidRPr="006442C4">
        <w:rPr>
          <w:rFonts w:ascii="Times New Roman" w:hAnsi="Times New Roman" w:cs="Times New Roman"/>
          <w:lang w:val="en-US"/>
        </w:rPr>
        <w:t>c</w:t>
      </w:r>
      <w:r w:rsidR="007345B6" w:rsidRPr="006442C4">
        <w:rPr>
          <w:rFonts w:ascii="Times New Roman" w:hAnsi="Times New Roman" w:cs="Times New Roman"/>
          <w:lang w:val="en-US"/>
        </w:rPr>
        <w:t xml:space="preserve">es. </w:t>
      </w:r>
    </w:p>
    <w:p w14:paraId="7A846A6D" w14:textId="5AA01472" w:rsidR="00F76A9F" w:rsidRPr="006442C4" w:rsidRDefault="00BB3CDB"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reorganizedc</w:t>
      </w:r>
      <w:proofErr w:type="spellEnd"/>
      <w:r w:rsidRPr="006442C4">
        <w:rPr>
          <w:rFonts w:ascii="Times New Roman" w:hAnsi="Times New Roman" w:cs="Times New Roman"/>
          <w:color w:val="000000" w:themeColor="text1"/>
          <w:lang w:val="en-US"/>
        </w:rPr>
        <w:t>:</w:t>
      </w:r>
      <w:r w:rsidR="0013567E" w:rsidRPr="006442C4">
        <w:rPr>
          <w:rFonts w:ascii="Times New Roman" w:hAnsi="Times New Roman" w:cs="Times New Roman"/>
          <w:lang w:val="en-US"/>
        </w:rPr>
        <w:t xml:space="preserve"> </w:t>
      </w:r>
      <w:r w:rsidR="00F37100" w:rsidRPr="006442C4">
        <w:rPr>
          <w:rFonts w:ascii="Times New Roman" w:hAnsi="Times New Roman" w:cs="Times New Roman"/>
          <w:lang w:val="en-US"/>
        </w:rPr>
        <w:t xml:space="preserve">A reorganize function that changes the original input pointer vector containing non-linear components to voltage sources. The input parameter </w:t>
      </w:r>
      <w:proofErr w:type="spellStart"/>
      <w:r w:rsidR="00F37100" w:rsidRPr="006442C4">
        <w:rPr>
          <w:rFonts w:ascii="Times New Roman" w:hAnsi="Times New Roman" w:cs="Times New Roman"/>
          <w:color w:val="29D2F5"/>
          <w:lang w:val="en-US"/>
        </w:rPr>
        <w:t>extra_node</w:t>
      </w:r>
      <w:proofErr w:type="spellEnd"/>
      <w:r w:rsidR="00F37100" w:rsidRPr="006442C4">
        <w:rPr>
          <w:rFonts w:ascii="Times New Roman" w:hAnsi="Times New Roman" w:cs="Times New Roman"/>
          <w:color w:val="29D2F5"/>
          <w:lang w:val="en-US"/>
        </w:rPr>
        <w:t xml:space="preserve"> </w:t>
      </w:r>
      <w:r w:rsidR="00F37100" w:rsidRPr="006442C4">
        <w:rPr>
          <w:rFonts w:ascii="Times New Roman" w:hAnsi="Times New Roman" w:cs="Times New Roman"/>
          <w:lang w:val="en-US"/>
        </w:rPr>
        <w:t>indicates the number of the additional voltage sources connecting to two nodes. This is because this type of node would increase the matrices' size and needs to be deleted in the end.</w:t>
      </w:r>
    </w:p>
    <w:p w14:paraId="7053E9BE" w14:textId="77777777" w:rsidR="00BB3CDB" w:rsidRPr="006442C4" w:rsidRDefault="00BB3CDB" w:rsidP="00BF705E">
      <w:pPr>
        <w:spacing w:line="480" w:lineRule="auto"/>
        <w:jc w:val="both"/>
        <w:rPr>
          <w:rFonts w:ascii="Times New Roman" w:hAnsi="Times New Roman" w:cs="Times New Roman"/>
          <w:sz w:val="28"/>
          <w:szCs w:val="28"/>
          <w:lang w:val="en-US"/>
        </w:rPr>
      </w:pPr>
    </w:p>
    <w:p w14:paraId="010F8EE2" w14:textId="55C1367B" w:rsidR="00BB3CDB" w:rsidRPr="006442C4" w:rsidRDefault="007A6DAB" w:rsidP="00887B4F">
      <w:pPr>
        <w:pStyle w:val="Heading3"/>
        <w:spacing w:line="480" w:lineRule="auto"/>
        <w:rPr>
          <w:rFonts w:ascii="Times New Roman" w:hAnsi="Times New Roman" w:cs="Times New Roman"/>
          <w:color w:val="000000" w:themeColor="text1"/>
          <w:sz w:val="28"/>
          <w:szCs w:val="28"/>
          <w:lang w:val="en-US"/>
        </w:rPr>
      </w:pPr>
      <w:bookmarkStart w:id="150" w:name="_Toc74430085"/>
      <w:bookmarkStart w:id="151" w:name="_Toc74474918"/>
      <w:bookmarkStart w:id="152" w:name="_Toc74474999"/>
      <w:bookmarkStart w:id="153" w:name="_Toc74475055"/>
      <w:bookmarkStart w:id="154" w:name="_Toc74476413"/>
      <w:r w:rsidRPr="006442C4">
        <w:rPr>
          <w:rFonts w:ascii="Times New Roman" w:hAnsi="Times New Roman" w:cs="Times New Roman"/>
          <w:color w:val="000000" w:themeColor="text1"/>
          <w:sz w:val="28"/>
          <w:szCs w:val="28"/>
          <w:lang w:val="en-US"/>
        </w:rPr>
        <w:lastRenderedPageBreak/>
        <w:t xml:space="preserve">2) </w:t>
      </w:r>
      <w:r w:rsidR="00F76A9F" w:rsidRPr="006442C4">
        <w:rPr>
          <w:rFonts w:ascii="Times New Roman" w:hAnsi="Times New Roman" w:cs="Times New Roman"/>
          <w:color w:val="000000" w:themeColor="text1"/>
          <w:sz w:val="28"/>
          <w:szCs w:val="28"/>
          <w:lang w:val="en-US"/>
        </w:rPr>
        <w:t>Guess</w:t>
      </w:r>
      <w:bookmarkEnd w:id="150"/>
      <w:bookmarkEnd w:id="151"/>
      <w:bookmarkEnd w:id="152"/>
      <w:bookmarkEnd w:id="153"/>
      <w:bookmarkEnd w:id="154"/>
    </w:p>
    <w:p w14:paraId="1BFFE9D2" w14:textId="0D4D2B20" w:rsidR="0013567E" w:rsidRPr="006442C4" w:rsidRDefault="0013567E" w:rsidP="00BF705E">
      <w:pPr>
        <w:spacing w:line="480" w:lineRule="auto"/>
        <w:jc w:val="both"/>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 xml:space="preserve">This part is mainly used to provide the initial condition for the Newton Raphson Method. The core strategy is to treat the non-linear components as a set of voltage sources to assume the node voltage briefly. </w:t>
      </w:r>
    </w:p>
    <w:p w14:paraId="647C1974" w14:textId="77777777" w:rsidR="0013567E" w:rsidRPr="006442C4" w:rsidRDefault="0013567E" w:rsidP="00BF705E">
      <w:pPr>
        <w:spacing w:line="480" w:lineRule="auto"/>
        <w:jc w:val="both"/>
        <w:rPr>
          <w:rFonts w:ascii="Times New Roman" w:hAnsi="Times New Roman" w:cs="Times New Roman"/>
          <w:color w:val="000000" w:themeColor="text1"/>
          <w:sz w:val="22"/>
          <w:szCs w:val="22"/>
          <w:lang w:val="en-US"/>
        </w:rPr>
      </w:pPr>
    </w:p>
    <w:p w14:paraId="160FD436" w14:textId="5614D92A" w:rsidR="00BB3CDB" w:rsidRPr="006442C4" w:rsidRDefault="00BB3CDB" w:rsidP="004C2E7A">
      <w:pPr>
        <w:pStyle w:val="ListParagraph"/>
        <w:numPr>
          <w:ilvl w:val="0"/>
          <w:numId w:val="4"/>
        </w:numPr>
        <w:spacing w:line="480" w:lineRule="auto"/>
        <w:ind w:left="360"/>
        <w:jc w:val="both"/>
        <w:rPr>
          <w:rFonts w:ascii="Times New Roman" w:hAnsi="Times New Roman" w:cs="Times New Roman"/>
          <w:sz w:val="28"/>
          <w:szCs w:val="28"/>
          <w:lang w:val="en-US"/>
        </w:rPr>
      </w:pPr>
      <w:proofErr w:type="spellStart"/>
      <w:r w:rsidRPr="006442C4">
        <w:rPr>
          <w:rFonts w:ascii="Times New Roman" w:hAnsi="Times New Roman" w:cs="Times New Roman"/>
          <w:color w:val="BF8F00" w:themeColor="accent4" w:themeShade="BF"/>
          <w:lang w:val="en-US"/>
        </w:rPr>
        <w:t>build_gu</w:t>
      </w:r>
      <w:r w:rsidR="00C654F1" w:rsidRPr="006442C4">
        <w:rPr>
          <w:rFonts w:ascii="Times New Roman" w:hAnsi="Times New Roman" w:cs="Times New Roman"/>
          <w:color w:val="BF8F00" w:themeColor="accent4" w:themeShade="BF"/>
          <w:lang w:val="en-US"/>
        </w:rPr>
        <w:t>e</w:t>
      </w:r>
      <w:r w:rsidRPr="006442C4">
        <w:rPr>
          <w:rFonts w:ascii="Times New Roman" w:hAnsi="Times New Roman" w:cs="Times New Roman"/>
          <w:color w:val="BF8F00" w:themeColor="accent4" w:themeShade="BF"/>
          <w:lang w:val="en-US"/>
        </w:rPr>
        <w:t>ss_volt</w:t>
      </w:r>
      <w:proofErr w:type="spellEnd"/>
      <w:r w:rsidRPr="006442C4">
        <w:rPr>
          <w:rFonts w:ascii="Times New Roman" w:hAnsi="Times New Roman" w:cs="Times New Roman"/>
          <w:sz w:val="28"/>
          <w:szCs w:val="28"/>
          <w:lang w:val="en-US"/>
        </w:rPr>
        <w:t>:</w:t>
      </w:r>
      <w:r w:rsidR="0013567E" w:rsidRPr="006442C4">
        <w:rPr>
          <w:rFonts w:ascii="Times New Roman" w:hAnsi="Times New Roman" w:cs="Times New Roman"/>
          <w:sz w:val="28"/>
          <w:szCs w:val="28"/>
          <w:lang w:val="en-US"/>
        </w:rPr>
        <w:t xml:space="preserve"> </w:t>
      </w:r>
      <w:r w:rsidR="0013567E" w:rsidRPr="006442C4">
        <w:rPr>
          <w:rFonts w:ascii="Times New Roman" w:hAnsi="Times New Roman" w:cs="Times New Roman"/>
          <w:lang w:val="en-US"/>
        </w:rPr>
        <w:t xml:space="preserve">For the input of the guess part, we need first to use the short circuit function to change the vector; then, we apply the reorganize function to reach our requirement. Then, as usual, we built the conductance matrix and the column matrix on the right and solved to get the guess voltage. The process is more complex with the introduction of the short circuit method. This is because it could no longer form a row inside the matrix for the short node, and we have to skip it. </w:t>
      </w:r>
      <w:proofErr w:type="spellStart"/>
      <w:r w:rsidR="0013567E" w:rsidRPr="006442C4">
        <w:rPr>
          <w:rFonts w:ascii="Times New Roman" w:hAnsi="Times New Roman" w:cs="Times New Roman"/>
          <w:color w:val="BF8F00" w:themeColor="accent4" w:themeShade="BF"/>
          <w:lang w:val="en-US"/>
        </w:rPr>
        <w:t>short_str</w:t>
      </w:r>
      <w:proofErr w:type="spellEnd"/>
      <w:r w:rsidR="0013567E" w:rsidRPr="006442C4">
        <w:rPr>
          <w:rFonts w:ascii="Times New Roman" w:hAnsi="Times New Roman" w:cs="Times New Roman"/>
          <w:color w:val="BF8F00" w:themeColor="accent4" w:themeShade="BF"/>
          <w:lang w:val="en-US"/>
        </w:rPr>
        <w:t xml:space="preserve"> </w:t>
      </w:r>
      <w:r w:rsidR="0013567E" w:rsidRPr="006442C4">
        <w:rPr>
          <w:rFonts w:ascii="Times New Roman" w:hAnsi="Times New Roman" w:cs="Times New Roman"/>
          <w:lang w:val="en-US"/>
        </w:rPr>
        <w:t xml:space="preserve">and </w:t>
      </w:r>
      <w:proofErr w:type="spellStart"/>
      <w:r w:rsidR="0013567E" w:rsidRPr="006442C4">
        <w:rPr>
          <w:rFonts w:ascii="Times New Roman" w:hAnsi="Times New Roman" w:cs="Times New Roman"/>
          <w:color w:val="BF8F00" w:themeColor="accent4" w:themeShade="BF"/>
          <w:lang w:val="en-US"/>
        </w:rPr>
        <w:t>find_index</w:t>
      </w:r>
      <w:proofErr w:type="spellEnd"/>
      <w:r w:rsidR="0013567E" w:rsidRPr="006442C4">
        <w:rPr>
          <w:rFonts w:ascii="Times New Roman" w:hAnsi="Times New Roman" w:cs="Times New Roman"/>
          <w:lang w:val="en-US"/>
        </w:rPr>
        <w:t xml:space="preserve"> </w:t>
      </w:r>
      <w:proofErr w:type="gramStart"/>
      <w:r w:rsidR="0013567E" w:rsidRPr="006442C4">
        <w:rPr>
          <w:rFonts w:ascii="Times New Roman" w:hAnsi="Times New Roman" w:cs="Times New Roman"/>
          <w:lang w:val="en-US"/>
        </w:rPr>
        <w:t>are</w:t>
      </w:r>
      <w:proofErr w:type="gramEnd"/>
      <w:r w:rsidR="0013567E" w:rsidRPr="006442C4">
        <w:rPr>
          <w:rFonts w:ascii="Times New Roman" w:hAnsi="Times New Roman" w:cs="Times New Roman"/>
          <w:lang w:val="en-US"/>
        </w:rPr>
        <w:t xml:space="preserve"> used to decide the precise row. After deleting the extra voltage source value in the last rows, we get the guess voltage Matrix.</w:t>
      </w:r>
    </w:p>
    <w:p w14:paraId="3D1AB3B5" w14:textId="44EDBAF9" w:rsidR="00555DE1" w:rsidRPr="006442C4" w:rsidRDefault="00555DE1" w:rsidP="00BF705E">
      <w:pPr>
        <w:spacing w:line="480" w:lineRule="auto"/>
        <w:jc w:val="both"/>
        <w:rPr>
          <w:rFonts w:ascii="Times New Roman" w:hAnsi="Times New Roman" w:cs="Times New Roman"/>
          <w:lang w:val="en-US"/>
        </w:rPr>
      </w:pPr>
    </w:p>
    <w:p w14:paraId="6F2AC80F" w14:textId="5749CCFA" w:rsidR="00FB36B5" w:rsidRPr="006442C4" w:rsidRDefault="00FB36B5" w:rsidP="00BF705E">
      <w:pPr>
        <w:spacing w:line="480" w:lineRule="auto"/>
        <w:jc w:val="both"/>
        <w:rPr>
          <w:rFonts w:ascii="Times New Roman" w:hAnsi="Times New Roman" w:cs="Times New Roman"/>
          <w:lang w:val="en-US"/>
        </w:rPr>
      </w:pPr>
    </w:p>
    <w:p w14:paraId="45497174" w14:textId="2D9258CA" w:rsidR="00FB36B5" w:rsidRPr="006442C4" w:rsidRDefault="00FB36B5" w:rsidP="00BF705E">
      <w:pPr>
        <w:spacing w:line="480" w:lineRule="auto"/>
        <w:jc w:val="both"/>
        <w:rPr>
          <w:rFonts w:ascii="Times New Roman" w:hAnsi="Times New Roman" w:cs="Times New Roman"/>
          <w:lang w:val="en-US"/>
        </w:rPr>
      </w:pPr>
    </w:p>
    <w:p w14:paraId="62651B91" w14:textId="5BDF6FE0" w:rsidR="00FB36B5" w:rsidRPr="006442C4" w:rsidRDefault="00FB36B5" w:rsidP="00BF705E">
      <w:pPr>
        <w:spacing w:line="480" w:lineRule="auto"/>
        <w:jc w:val="both"/>
        <w:rPr>
          <w:rFonts w:ascii="Times New Roman" w:hAnsi="Times New Roman" w:cs="Times New Roman"/>
          <w:lang w:val="en-US"/>
        </w:rPr>
      </w:pPr>
    </w:p>
    <w:p w14:paraId="25D3DB4A" w14:textId="4B906379" w:rsidR="00FB36B5" w:rsidRPr="006442C4" w:rsidRDefault="00FB36B5" w:rsidP="00BF705E">
      <w:pPr>
        <w:spacing w:line="480" w:lineRule="auto"/>
        <w:jc w:val="both"/>
        <w:rPr>
          <w:rFonts w:ascii="Times New Roman" w:hAnsi="Times New Roman" w:cs="Times New Roman"/>
          <w:lang w:val="en-US"/>
        </w:rPr>
      </w:pPr>
    </w:p>
    <w:p w14:paraId="7D44FEA2" w14:textId="5AE97959" w:rsidR="00FB36B5" w:rsidRPr="006442C4" w:rsidRDefault="00FB36B5" w:rsidP="00BF705E">
      <w:pPr>
        <w:spacing w:line="480" w:lineRule="auto"/>
        <w:jc w:val="both"/>
        <w:rPr>
          <w:rFonts w:ascii="Times New Roman" w:hAnsi="Times New Roman" w:cs="Times New Roman"/>
          <w:lang w:val="en-US"/>
        </w:rPr>
      </w:pPr>
    </w:p>
    <w:p w14:paraId="49E125C5" w14:textId="5D72D99F" w:rsidR="00FB36B5" w:rsidRPr="006442C4" w:rsidRDefault="00FB36B5" w:rsidP="00BF705E">
      <w:pPr>
        <w:spacing w:line="480" w:lineRule="auto"/>
        <w:jc w:val="both"/>
        <w:rPr>
          <w:rFonts w:ascii="Times New Roman" w:hAnsi="Times New Roman" w:cs="Times New Roman"/>
          <w:lang w:val="en-US"/>
        </w:rPr>
      </w:pPr>
    </w:p>
    <w:p w14:paraId="1A13878C" w14:textId="7A43D714" w:rsidR="00FB36B5" w:rsidRPr="006442C4" w:rsidRDefault="00FB36B5" w:rsidP="00BF705E">
      <w:pPr>
        <w:spacing w:line="480" w:lineRule="auto"/>
        <w:jc w:val="both"/>
        <w:rPr>
          <w:rFonts w:ascii="Times New Roman" w:hAnsi="Times New Roman" w:cs="Times New Roman"/>
          <w:lang w:val="en-US"/>
        </w:rPr>
      </w:pPr>
    </w:p>
    <w:p w14:paraId="179F1693" w14:textId="4D31C611" w:rsidR="00FB36B5" w:rsidRPr="006442C4" w:rsidRDefault="00FB36B5" w:rsidP="00BF705E">
      <w:pPr>
        <w:spacing w:line="480" w:lineRule="auto"/>
        <w:jc w:val="both"/>
        <w:rPr>
          <w:rFonts w:ascii="Times New Roman" w:hAnsi="Times New Roman" w:cs="Times New Roman"/>
          <w:lang w:val="en-US"/>
        </w:rPr>
      </w:pPr>
    </w:p>
    <w:p w14:paraId="09884AA7" w14:textId="4CA49F4A" w:rsidR="00FB36B5" w:rsidRPr="006442C4" w:rsidRDefault="00FB36B5" w:rsidP="00BF705E">
      <w:pPr>
        <w:spacing w:line="480" w:lineRule="auto"/>
        <w:jc w:val="both"/>
        <w:rPr>
          <w:rFonts w:ascii="Times New Roman" w:hAnsi="Times New Roman" w:cs="Times New Roman"/>
          <w:lang w:val="en-US"/>
        </w:rPr>
      </w:pPr>
    </w:p>
    <w:p w14:paraId="627FC3AE" w14:textId="77777777" w:rsidR="00FB36B5" w:rsidRPr="006442C4" w:rsidRDefault="00FB36B5" w:rsidP="00BF705E">
      <w:pPr>
        <w:spacing w:line="480" w:lineRule="auto"/>
        <w:jc w:val="both"/>
        <w:rPr>
          <w:rFonts w:ascii="Times New Roman" w:hAnsi="Times New Roman" w:cs="Times New Roman"/>
          <w:lang w:val="en-US"/>
        </w:rPr>
      </w:pPr>
    </w:p>
    <w:p w14:paraId="14652334" w14:textId="77777777" w:rsidR="00FD15BD" w:rsidRPr="006442C4" w:rsidRDefault="00FD15BD" w:rsidP="00BF705E">
      <w:pPr>
        <w:pStyle w:val="ListParagraph"/>
        <w:spacing w:line="480" w:lineRule="auto"/>
        <w:jc w:val="both"/>
        <w:rPr>
          <w:rFonts w:ascii="Times New Roman" w:hAnsi="Times New Roman" w:cs="Times New Roman"/>
          <w:lang w:val="en-US"/>
        </w:rPr>
      </w:pPr>
    </w:p>
    <w:p w14:paraId="048E1F90" w14:textId="5A82D655" w:rsidR="009D3B47" w:rsidRPr="006442C4" w:rsidRDefault="007A6DAB" w:rsidP="00887B4F">
      <w:pPr>
        <w:pStyle w:val="Heading3"/>
        <w:spacing w:line="480" w:lineRule="auto"/>
        <w:rPr>
          <w:rFonts w:ascii="Times New Roman" w:hAnsi="Times New Roman" w:cs="Times New Roman"/>
          <w:color w:val="000000" w:themeColor="text1"/>
          <w:sz w:val="28"/>
          <w:szCs w:val="28"/>
          <w:lang w:val="en-US"/>
        </w:rPr>
      </w:pPr>
      <w:bookmarkStart w:id="155" w:name="_Toc74430086"/>
      <w:bookmarkStart w:id="156" w:name="_Toc74474919"/>
      <w:bookmarkStart w:id="157" w:name="_Toc74475000"/>
      <w:bookmarkStart w:id="158" w:name="_Toc74475056"/>
      <w:bookmarkStart w:id="159" w:name="_Toc74476414"/>
      <w:r w:rsidRPr="006442C4">
        <w:rPr>
          <w:rFonts w:ascii="Times New Roman" w:hAnsi="Times New Roman" w:cs="Times New Roman"/>
          <w:color w:val="000000" w:themeColor="text1"/>
          <w:sz w:val="28"/>
          <w:szCs w:val="28"/>
          <w:lang w:val="en-US"/>
        </w:rPr>
        <w:lastRenderedPageBreak/>
        <w:t xml:space="preserve">3) </w:t>
      </w:r>
      <w:r w:rsidR="00FD15BD" w:rsidRPr="006442C4">
        <w:rPr>
          <w:rFonts w:ascii="Times New Roman" w:hAnsi="Times New Roman" w:cs="Times New Roman"/>
          <w:color w:val="000000" w:themeColor="text1"/>
          <w:sz w:val="28"/>
          <w:szCs w:val="28"/>
          <w:lang w:val="en-US"/>
        </w:rPr>
        <w:t>Newton Raphson Linear Matrix</w:t>
      </w:r>
      <w:bookmarkEnd w:id="155"/>
      <w:bookmarkEnd w:id="156"/>
      <w:bookmarkEnd w:id="157"/>
      <w:bookmarkEnd w:id="158"/>
      <w:bookmarkEnd w:id="159"/>
    </w:p>
    <w:p w14:paraId="594254AC" w14:textId="639413DB" w:rsidR="00734A74" w:rsidRPr="006442C4" w:rsidRDefault="009D3B47" w:rsidP="00BF705E">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64E48EC9" wp14:editId="39C8EEBC">
            <wp:extent cx="5023555" cy="2049272"/>
            <wp:effectExtent l="0" t="0" r="571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a:stretch>
                      <a:fillRect/>
                    </a:stretch>
                  </pic:blipFill>
                  <pic:spPr>
                    <a:xfrm>
                      <a:off x="0" y="0"/>
                      <a:ext cx="5058955" cy="2063713"/>
                    </a:xfrm>
                    <a:prstGeom prst="rect">
                      <a:avLst/>
                    </a:prstGeom>
                  </pic:spPr>
                </pic:pic>
              </a:graphicData>
            </a:graphic>
          </wp:inline>
        </w:drawing>
      </w:r>
      <w:bookmarkStart w:id="160" w:name="OLE_LINK36"/>
      <w:bookmarkStart w:id="161" w:name="OLE_LINK37"/>
      <w:r w:rsidR="00734A74" w:rsidRPr="006442C4">
        <w:rPr>
          <w:rFonts w:ascii="Times New Roman" w:hAnsi="Times New Roman" w:cs="Times New Roman"/>
          <w:lang w:val="en-US"/>
        </w:rPr>
        <w:br/>
        <w:t>(Figure 19: Newton Raphson Linear Matrix, [8])</w:t>
      </w:r>
    </w:p>
    <w:p w14:paraId="2B2757EA" w14:textId="58F09B2A" w:rsidR="0039591E" w:rsidRPr="006442C4" w:rsidRDefault="0039591E"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This method </w:t>
      </w:r>
      <w:r w:rsidR="0013567E" w:rsidRPr="006442C4">
        <w:rPr>
          <w:rFonts w:ascii="Times New Roman" w:hAnsi="Times New Roman" w:cs="Times New Roman"/>
          <w:lang w:val="en-US"/>
        </w:rPr>
        <w:t>lightens</w:t>
      </w:r>
      <w:r w:rsidRPr="006442C4">
        <w:rPr>
          <w:rFonts w:ascii="Times New Roman" w:hAnsi="Times New Roman" w:cs="Times New Roman"/>
          <w:lang w:val="en-US"/>
        </w:rPr>
        <w:t xml:space="preserve"> a way to find the accurate solution of the matrix </w:t>
      </w:r>
      <m:oMath>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m:t>
        </m:r>
      </m:oMath>
      <w:r w:rsidRPr="006442C4">
        <w:rPr>
          <w:rFonts w:ascii="Times New Roman" w:hAnsi="Times New Roman" w:cs="Times New Roman"/>
          <w:lang w:val="en-US"/>
        </w:rPr>
        <w:t xml:space="preserve"> .In our program we </w:t>
      </w:r>
      <w:r w:rsidRPr="006442C4">
        <w:rPr>
          <w:rFonts w:ascii="Times New Roman" w:hAnsi="Times New Roman" w:cs="Times New Roman"/>
          <w:lang w:val="en-US"/>
        </w:rPr>
        <w:t>made</w:t>
      </w:r>
      <w:r w:rsidRPr="006442C4">
        <w:rPr>
          <w:rFonts w:ascii="Times New Roman" w:hAnsi="Times New Roman" w:cs="Times New Roman"/>
          <w:lang w:val="en-US"/>
        </w:rPr>
        <w:t xml:space="preserve"> the </w:t>
      </w:r>
      <m:oMath>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m:t>
        </m:r>
      </m:oMath>
      <w:r w:rsidRPr="006442C4">
        <w:rPr>
          <w:rFonts w:ascii="Times New Roman" w:hAnsi="Times New Roman" w:cs="Times New Roman"/>
          <w:lang w:val="en-US"/>
        </w:rPr>
        <w:t xml:space="preserve"> be </w:t>
      </w:r>
      <m:oMath>
        <m:r>
          <w:rPr>
            <w:rFonts w:ascii="Cambria Math" w:hAnsi="Cambria Math" w:cs="Times New Roman"/>
            <w:lang w:val="en-US"/>
          </w:rPr>
          <m:t>fvm</m:t>
        </m:r>
      </m:oMath>
      <w:r w:rsidRPr="006442C4">
        <w:rPr>
          <w:rFonts w:ascii="Times New Roman" w:hAnsi="Times New Roman" w:cs="Times New Roman"/>
          <w:lang w:val="en-US"/>
        </w:rPr>
        <w:t xml:space="preserve">, which contains all the current flowing into or out of the node. The matrix </w:t>
      </w:r>
      <m:oMath>
        <m:sSup>
          <m:sSupPr>
            <m:ctrlPr>
              <w:rPr>
                <w:rFonts w:ascii="Cambria Math" w:hAnsi="Cambria Math" w:cs="Times New Roman"/>
                <w:i/>
                <w:lang w:val="en-US"/>
              </w:rPr>
            </m:ctrlPr>
          </m:sSupPr>
          <m:e>
            <m:r>
              <w:rPr>
                <w:rFonts w:ascii="Cambria Math" w:hAnsi="Cambria Math" w:cs="Times New Roman"/>
                <w:lang w:val="en-US"/>
              </w:rPr>
              <m:t>J</m:t>
            </m:r>
          </m:e>
          <m:sup>
            <m:r>
              <w:rPr>
                <w:rFonts w:ascii="Cambria Math" w:hAnsi="Cambria Math" w:cs="Times New Roman"/>
                <w:lang w:val="en-US"/>
              </w:rPr>
              <m:t>-</m:t>
            </m:r>
          </m:sup>
        </m:sSup>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e>
        </m:d>
      </m:oMath>
      <w:r w:rsidRPr="006442C4">
        <w:rPr>
          <w:rFonts w:ascii="Times New Roman" w:hAnsi="Times New Roman" w:cs="Times New Roman"/>
          <w:lang w:val="en-US"/>
        </w:rPr>
        <w:t xml:space="preserve"> is the matrix that contains all the partial derivatives of the </w:t>
      </w:r>
      <m:oMath>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m:t>
        </m:r>
      </m:oMath>
      <w:r w:rsidRPr="006442C4">
        <w:rPr>
          <w:rFonts w:ascii="Times New Roman" w:hAnsi="Times New Roman" w:cs="Times New Roman"/>
          <w:lang w:val="en-US"/>
        </w:rPr>
        <w:t xml:space="preserve"> with respect to all the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oMath>
      <w:r w:rsidRPr="006442C4">
        <w:rPr>
          <w:rFonts w:ascii="Times New Roman" w:hAnsi="Times New Roman" w:cs="Times New Roman"/>
          <w:lang w:val="en-US"/>
        </w:rPr>
        <w:t xml:space="preserve">. We </w:t>
      </w:r>
      <w:r w:rsidRPr="006442C4">
        <w:rPr>
          <w:rFonts w:ascii="Times New Roman" w:hAnsi="Times New Roman" w:cs="Times New Roman"/>
          <w:lang w:val="en-US"/>
        </w:rPr>
        <w:t>named</w:t>
      </w:r>
      <w:r w:rsidRPr="006442C4">
        <w:rPr>
          <w:rFonts w:ascii="Times New Roman" w:hAnsi="Times New Roman" w:cs="Times New Roman"/>
          <w:lang w:val="en-US"/>
        </w:rPr>
        <w:t xml:space="preserve"> it </w:t>
      </w:r>
      <w:r w:rsidR="0013567E" w:rsidRPr="006442C4">
        <w:rPr>
          <w:rFonts w:ascii="Times New Roman" w:hAnsi="Times New Roman" w:cs="Times New Roman"/>
          <w:lang w:val="en-US"/>
        </w:rPr>
        <w:t xml:space="preserve">the </w:t>
      </w:r>
      <w:r w:rsidRPr="006442C4">
        <w:rPr>
          <w:rFonts w:ascii="Times New Roman" w:hAnsi="Times New Roman" w:cs="Times New Roman"/>
          <w:lang w:val="en-US"/>
        </w:rPr>
        <w:t>iterate matrix here</w:t>
      </w:r>
      <w:r w:rsidR="0013567E" w:rsidRPr="006442C4">
        <w:rPr>
          <w:rFonts w:ascii="Times New Roman" w:hAnsi="Times New Roman" w:cs="Times New Roman"/>
          <w:lang w:val="en-US"/>
        </w:rPr>
        <w:t>,</w:t>
      </w:r>
      <w:r w:rsidRPr="006442C4">
        <w:rPr>
          <w:rFonts w:ascii="Times New Roman" w:hAnsi="Times New Roman" w:cs="Times New Roman"/>
          <w:lang w:val="en-US"/>
        </w:rPr>
        <w:t xml:space="preserve"> and each row of this matrix represent the equation with respect to all the node voltage.</w:t>
      </w:r>
      <w:bookmarkEnd w:id="160"/>
      <w:bookmarkEnd w:id="161"/>
    </w:p>
    <w:p w14:paraId="2C4D86A6" w14:textId="77777777" w:rsidR="0039591E" w:rsidRPr="006442C4" w:rsidRDefault="0039591E" w:rsidP="00BF705E">
      <w:pPr>
        <w:pStyle w:val="ListParagraph"/>
        <w:spacing w:line="480" w:lineRule="auto"/>
        <w:jc w:val="both"/>
        <w:rPr>
          <w:rFonts w:ascii="Times New Roman" w:hAnsi="Times New Roman" w:cs="Times New Roman"/>
          <w:lang w:val="en-US"/>
        </w:rPr>
      </w:pPr>
      <m:oMathPara>
        <m:oMath>
          <m:r>
            <w:rPr>
              <w:rFonts w:ascii="Cambria Math" w:hAnsi="Cambria Math" w:cs="Times New Roman"/>
              <w:lang w:val="en-US"/>
            </w:rPr>
            <m:t xml:space="preserve">  </m:t>
          </m:r>
          <m:d>
            <m:dPr>
              <m:begChr m:val="["/>
              <m:endChr m:val="]"/>
              <m:ctrlPr>
                <w:rPr>
                  <w:rFonts w:ascii="Cambria Math" w:hAnsi="Cambria Math" w:cs="Times New Roman"/>
                  <w:i/>
                  <w:lang w:val="en-US"/>
                </w:rPr>
              </m:ctrlPr>
            </m:dPr>
            <m:e>
              <m:m>
                <m:mPr>
                  <m:mcs>
                    <m:mc>
                      <m:mcPr>
                        <m:count m:val="3"/>
                        <m:mcJc m:val="center"/>
                      </m:mcPr>
                    </m:mc>
                  </m:mcs>
                  <m:ctrlPr>
                    <w:rPr>
                      <w:rFonts w:ascii="Cambria Math" w:hAnsi="Cambria Math" w:cs="Times New Roman"/>
                      <w:i/>
                      <w:lang w:val="en-US"/>
                    </w:rPr>
                  </m:ctrlPr>
                </m:mPr>
                <m:mr>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num>
                      <m:den>
                        <m:r>
                          <w:rPr>
                            <w:rFonts w:ascii="Cambria Math" w:hAnsi="Cambria Math" w:cs="Times New Roman"/>
                            <w:lang w:val="en-US"/>
                          </w:rPr>
                          <m:t>∂v1</m:t>
                        </m:r>
                      </m:den>
                    </m:f>
                  </m:e>
                  <m:e>
                    <m:r>
                      <w:rPr>
                        <w:rFonts w:ascii="Cambria Math" w:hAnsi="Cambria Math" w:cs="Times New Roman"/>
                        <w:lang w:val="en-US"/>
                      </w:rPr>
                      <m:t>⋯</m:t>
                    </m:r>
                  </m:e>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den>
                    </m:f>
                  </m:e>
                </m:mr>
                <m:mr>
                  <m:e>
                    <m:r>
                      <w:rPr>
                        <w:rFonts w:ascii="Cambria Math" w:hAnsi="Cambria Math" w:cs="Times New Roman"/>
                        <w:lang w:val="en-US"/>
                      </w:rPr>
                      <m:t>⋮</m:t>
                    </m:r>
                  </m:e>
                  <m:e>
                    <m:r>
                      <w:rPr>
                        <w:rFonts w:ascii="Cambria Math" w:hAnsi="Cambria Math" w:cs="Times New Roman"/>
                        <w:lang w:val="en-US"/>
                      </w:rPr>
                      <m:t>⋱</m:t>
                    </m:r>
                  </m:e>
                  <m:e>
                    <m:r>
                      <w:rPr>
                        <w:rFonts w:ascii="Cambria Math" w:hAnsi="Cambria Math" w:cs="Times New Roman"/>
                        <w:lang w:val="en-US"/>
                      </w:rPr>
                      <m:t>⋮</m:t>
                    </m:r>
                  </m:e>
                </m:mr>
                <m:mr>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num>
                      <m:den>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den>
                    </m:f>
                  </m:e>
                  <m:e>
                    <m:r>
                      <w:rPr>
                        <w:rFonts w:ascii="Cambria Math" w:hAnsi="Cambria Math" w:cs="Times New Roman"/>
                        <w:lang w:val="en-US"/>
                      </w:rPr>
                      <m:t>⋯</m:t>
                    </m:r>
                  </m:e>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num>
                      <m:den>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den>
                    </m:f>
                  </m:e>
                </m:mr>
              </m:m>
            </m:e>
          </m:d>
        </m:oMath>
      </m:oMathPara>
    </w:p>
    <w:p w14:paraId="54BF8B3A" w14:textId="459D2E91" w:rsidR="0039591E" w:rsidRPr="006442C4" w:rsidRDefault="0039591E"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In terms of those non-linear components, in order to </w:t>
      </w:r>
      <w:r w:rsidRPr="006442C4">
        <w:rPr>
          <w:rFonts w:ascii="Times New Roman" w:hAnsi="Times New Roman" w:cs="Times New Roman"/>
          <w:lang w:val="en-US"/>
        </w:rPr>
        <w:t>take</w:t>
      </w:r>
      <w:r w:rsidRPr="006442C4">
        <w:rPr>
          <w:rFonts w:ascii="Times New Roman" w:hAnsi="Times New Roman" w:cs="Times New Roman"/>
          <w:lang w:val="en-US"/>
        </w:rPr>
        <w:t xml:space="preserve"> the current out from them or the partial derivatives, the voltage on those nodes </w:t>
      </w:r>
      <w:r w:rsidRPr="006442C4">
        <w:rPr>
          <w:rFonts w:ascii="Times New Roman" w:hAnsi="Times New Roman" w:cs="Times New Roman"/>
          <w:lang w:val="en-US"/>
        </w:rPr>
        <w:t xml:space="preserve">needs to be calculated </w:t>
      </w:r>
      <w:r w:rsidRPr="006442C4">
        <w:rPr>
          <w:rFonts w:ascii="Times New Roman" w:hAnsi="Times New Roman" w:cs="Times New Roman"/>
          <w:lang w:val="en-US"/>
        </w:rPr>
        <w:t xml:space="preserve">first. Therefore, to construct </w:t>
      </w:r>
      <w:r w:rsidRPr="006442C4">
        <w:rPr>
          <w:rFonts w:ascii="Times New Roman" w:hAnsi="Times New Roman" w:cs="Times New Roman"/>
          <w:lang w:val="en-US"/>
        </w:rPr>
        <w:t xml:space="preserve">the </w:t>
      </w:r>
      <w:r w:rsidRPr="006442C4">
        <w:rPr>
          <w:rFonts w:ascii="Times New Roman" w:hAnsi="Times New Roman" w:cs="Times New Roman"/>
          <w:lang w:val="en-US"/>
        </w:rPr>
        <w:t xml:space="preserve">iterate matrix or </w:t>
      </w:r>
      <w:r w:rsidRPr="006442C4">
        <w:rPr>
          <w:rFonts w:ascii="Times New Roman" w:hAnsi="Times New Roman" w:cs="Times New Roman"/>
          <w:lang w:val="en-US"/>
        </w:rPr>
        <w:t xml:space="preserve">the </w:t>
      </w:r>
      <w:proofErr w:type="spellStart"/>
      <w:r w:rsidRPr="006442C4">
        <w:rPr>
          <w:rFonts w:ascii="Times New Roman" w:hAnsi="Times New Roman" w:cs="Times New Roman"/>
          <w:lang w:val="en-US"/>
        </w:rPr>
        <w:t>fvm</w:t>
      </w:r>
      <w:proofErr w:type="spellEnd"/>
      <w:r w:rsidRPr="006442C4">
        <w:rPr>
          <w:rFonts w:ascii="Times New Roman" w:hAnsi="Times New Roman" w:cs="Times New Roman"/>
          <w:lang w:val="en-US"/>
        </w:rPr>
        <w:t xml:space="preserve"> matrix, we </w:t>
      </w:r>
      <w:r w:rsidRPr="006442C4">
        <w:rPr>
          <w:rFonts w:ascii="Times New Roman" w:hAnsi="Times New Roman" w:cs="Times New Roman"/>
          <w:lang w:val="en-US"/>
        </w:rPr>
        <w:t>made</w:t>
      </w:r>
      <w:r w:rsidRPr="006442C4">
        <w:rPr>
          <w:rFonts w:ascii="Times New Roman" w:hAnsi="Times New Roman" w:cs="Times New Roman"/>
          <w:lang w:val="en-US"/>
        </w:rPr>
        <w:t xml:space="preserve"> the voltage column vector as an input for the two functions to build the matrix. </w:t>
      </w:r>
    </w:p>
    <w:p w14:paraId="42B60DD0" w14:textId="4D310CA5" w:rsidR="009D3B47" w:rsidRPr="006442C4" w:rsidRDefault="0039591E" w:rsidP="00BF705E">
      <w:pPr>
        <w:pStyle w:val="ListParagraph"/>
        <w:spacing w:line="480" w:lineRule="auto"/>
        <w:jc w:val="both"/>
        <w:rPr>
          <w:rFonts w:ascii="Times New Roman" w:hAnsi="Times New Roman" w:cs="Times New Roman"/>
          <w:color w:val="000000" w:themeColor="text1"/>
          <w:lang w:val="en-US"/>
        </w:rPr>
      </w:pPr>
      <w:r w:rsidRPr="006442C4">
        <w:rPr>
          <w:rFonts w:ascii="Times New Roman" w:hAnsi="Times New Roman" w:cs="Times New Roman"/>
          <w:lang w:val="en-US"/>
        </w:rPr>
        <w:t xml:space="preserve">Apart from that, to start the iteration, voltage vector </w:t>
      </w:r>
      <m:oMath>
        <m:sSub>
          <m:sSubPr>
            <m:ctrlPr>
              <w:rPr>
                <w:rFonts w:ascii="Cambria Math" w:hAnsi="Cambria Math" w:cs="Times New Roman"/>
                <w:i/>
                <w:lang w:val="en-US"/>
              </w:rPr>
            </m:ctrlPr>
          </m:sSubPr>
          <m:e>
            <w:bookmarkStart w:id="162" w:name="OLE_LINK41"/>
            <w:bookmarkStart w:id="163" w:name="OLE_LINK42"/>
            <m:r>
              <w:rPr>
                <w:rFonts w:ascii="Cambria Math" w:hAnsi="Cambria Math" w:cs="Times New Roman"/>
                <w:lang w:val="en-US"/>
              </w:rPr>
              <m:t>v</m:t>
            </m:r>
            <w:bookmarkEnd w:id="162"/>
            <w:bookmarkEnd w:id="163"/>
          </m:e>
          <m:sub>
            <m:r>
              <w:rPr>
                <w:rFonts w:ascii="Cambria Math" w:hAnsi="Cambria Math" w:cs="Times New Roman"/>
                <w:lang w:val="en-US"/>
              </w:rPr>
              <m:t>0</m:t>
            </m:r>
          </m:sub>
        </m:sSub>
      </m:oMath>
      <w:r w:rsidRPr="006442C4">
        <w:rPr>
          <w:rFonts w:ascii="Times New Roman" w:hAnsi="Times New Roman" w:cs="Times New Roman"/>
          <w:lang w:val="en-US"/>
        </w:rPr>
        <w:t xml:space="preserve"> </w:t>
      </w:r>
      <w:r w:rsidRPr="006442C4">
        <w:rPr>
          <w:rFonts w:ascii="Times New Roman" w:hAnsi="Times New Roman" w:cs="Times New Roman"/>
          <w:lang w:val="en-US"/>
        </w:rPr>
        <w:t>needs to be</w:t>
      </w:r>
      <w:r w:rsidRPr="006442C4">
        <w:rPr>
          <w:rFonts w:ascii="Times New Roman" w:hAnsi="Times New Roman" w:cs="Times New Roman"/>
          <w:lang w:val="en-US"/>
        </w:rPr>
        <w:t xml:space="preserve"> an initial input. In the following function explanation part, we use</w:t>
      </w:r>
      <w:r w:rsidRPr="006442C4">
        <w:rPr>
          <w:rFonts w:ascii="Times New Roman" w:hAnsi="Times New Roman" w:cs="Times New Roman"/>
          <w:lang w:val="en-US"/>
        </w:rPr>
        <w:t>d</w:t>
      </w:r>
      <w:r w:rsidRPr="006442C4">
        <w:rPr>
          <w:rFonts w:ascii="Times New Roman" w:hAnsi="Times New Roman" w:cs="Times New Roman"/>
          <w:lang w:val="en-US"/>
        </w:rPr>
        <w:t xml:space="preserve"> the </w:t>
      </w:r>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oMath>
      <w:r w:rsidRPr="006442C4">
        <w:rPr>
          <w:rFonts w:ascii="Times New Roman" w:hAnsi="Times New Roman" w:cs="Times New Roman"/>
          <w:lang w:val="en-US"/>
        </w:rPr>
        <w:t xml:space="preserve"> to represent the voltage on the right and </w:t>
      </w:r>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n+1</m:t>
            </m:r>
          </m:sub>
        </m:sSub>
        <m:r>
          <w:rPr>
            <w:rFonts w:ascii="Cambria Math" w:hAnsi="Cambria Math" w:cs="Times New Roman"/>
            <w:lang w:val="en-US"/>
          </w:rPr>
          <m:t xml:space="preserve"> </m:t>
        </m:r>
      </m:oMath>
      <w:r w:rsidRPr="006442C4">
        <w:rPr>
          <w:rFonts w:ascii="Times New Roman" w:hAnsi="Times New Roman" w:cs="Times New Roman"/>
          <w:lang w:val="en-US"/>
        </w:rPr>
        <w:t xml:space="preserve">to represent the result of this matrix equation. During the iteration part, </w:t>
      </w:r>
      <w:r w:rsidRPr="006442C4">
        <w:rPr>
          <w:rFonts w:ascii="Times New Roman" w:hAnsi="Times New Roman" w:cs="Times New Roman"/>
          <w:color w:val="000000" w:themeColor="text1"/>
          <w:lang w:val="en-US"/>
        </w:rPr>
        <w:t xml:space="preserve">we put the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left</m:t>
            </m:r>
          </m:sub>
        </m:sSub>
      </m:oMath>
      <w:r w:rsidRPr="006442C4">
        <w:rPr>
          <w:rFonts w:ascii="Times New Roman" w:hAnsi="Times New Roman" w:cs="Times New Roman"/>
          <w:color w:val="000000" w:themeColor="text1"/>
          <w:lang w:val="en-US"/>
        </w:rPr>
        <w:t xml:space="preserve"> on the left to the right</w:t>
      </w:r>
      <w:r w:rsidR="006F0543" w:rsidRPr="006442C4">
        <w:rPr>
          <w:rFonts w:ascii="Times New Roman" w:hAnsi="Times New Roman" w:cs="Times New Roman"/>
          <w:color w:val="000000" w:themeColor="text1"/>
          <w:lang w:val="en-US"/>
        </w:rPr>
        <w:t xml:space="preserv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left</m:t>
            </m:r>
            <m:r>
              <w:rPr>
                <w:rFonts w:ascii="Cambria Math" w:hAnsi="Cambria Math" w:cs="Times New Roman"/>
                <w:color w:val="000000" w:themeColor="text1"/>
                <w:lang w:val="en-US"/>
              </w:rPr>
              <m:t>+1</m:t>
            </m:r>
          </m:sub>
        </m:sSub>
      </m:oMath>
      <w:r w:rsidR="00087FB0" w:rsidRPr="006442C4">
        <w:rPr>
          <w:rFonts w:ascii="Times New Roman" w:hAnsi="Times New Roman" w:cs="Times New Roman"/>
          <w:color w:val="000000" w:themeColor="text1"/>
          <w:lang w:val="en-US"/>
        </w:rPr>
        <w:t xml:space="preserve">, </w:t>
      </w:r>
      <w:r w:rsidRPr="006442C4">
        <w:rPr>
          <w:rFonts w:ascii="Times New Roman" w:hAnsi="Times New Roman" w:cs="Times New Roman"/>
          <w:color w:val="000000" w:themeColor="text1"/>
          <w:lang w:val="en-US"/>
        </w:rPr>
        <w:t>obtain</w:t>
      </w:r>
      <w:r w:rsidR="00087FB0" w:rsidRPr="006442C4">
        <w:rPr>
          <w:rFonts w:ascii="Times New Roman" w:hAnsi="Times New Roman" w:cs="Times New Roman"/>
          <w:color w:val="000000" w:themeColor="text1"/>
          <w:lang w:val="en-US"/>
        </w:rPr>
        <w:t>ing</w:t>
      </w:r>
      <w:r w:rsidRPr="006442C4">
        <w:rPr>
          <w:rFonts w:ascii="Times New Roman" w:hAnsi="Times New Roman" w:cs="Times New Roman"/>
          <w:color w:val="000000" w:themeColor="text1"/>
          <w:lang w:val="en-US"/>
        </w:rPr>
        <w:t xml:space="preserve"> the next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left+</m:t>
            </m:r>
            <m:r>
              <w:rPr>
                <w:rFonts w:ascii="Cambria Math" w:hAnsi="Cambria Math" w:cs="Times New Roman"/>
                <w:color w:val="000000" w:themeColor="text1"/>
                <w:lang w:val="en-US"/>
              </w:rPr>
              <m:t>2</m:t>
            </m:r>
          </m:sub>
        </m:sSub>
      </m:oMath>
      <w:r w:rsidRPr="006442C4">
        <w:rPr>
          <w:rFonts w:ascii="Times New Roman" w:hAnsi="Times New Roman" w:cs="Times New Roman"/>
          <w:color w:val="000000" w:themeColor="text1"/>
          <w:lang w:val="en-US"/>
        </w:rPr>
        <w:t xml:space="preserve"> for every </w:t>
      </w:r>
      <w:r w:rsidRPr="006442C4">
        <w:rPr>
          <w:rFonts w:ascii="Times New Roman" w:hAnsi="Times New Roman" w:cs="Times New Roman"/>
          <w:color w:val="000000" w:themeColor="text1"/>
          <w:lang w:val="en-US"/>
        </w:rPr>
        <w:lastRenderedPageBreak/>
        <w:t>cycle</w:t>
      </w:r>
      <w:r w:rsidR="00914CC9" w:rsidRPr="006442C4">
        <w:rPr>
          <w:rFonts w:ascii="Times New Roman" w:hAnsi="Times New Roman" w:cs="Times New Roman"/>
          <w:color w:val="000000" w:themeColor="text1"/>
          <w:lang w:val="en-US"/>
        </w:rPr>
        <w:t xml:space="preserve">, meaning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m:t>
            </m:r>
          </m:sub>
        </m:sSub>
        <m:r>
          <w:rPr>
            <w:rFonts w:ascii="Cambria Math" w:hAnsi="Cambria Math" w:cs="Times New Roman"/>
            <w:color w:val="000000" w:themeColor="text1"/>
            <w:lang w:val="en-US"/>
          </w:rPr>
          <m:t>=</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n-1</m:t>
            </m:r>
          </m:sub>
        </m:sSub>
      </m:oMath>
      <w:r w:rsidR="00914CC9" w:rsidRPr="006442C4">
        <w:rPr>
          <w:rFonts w:ascii="Times New Roman" w:hAnsi="Times New Roman" w:cs="Times New Roman"/>
          <w:color w:val="000000" w:themeColor="text1"/>
          <w:lang w:val="en-US"/>
        </w:rPr>
        <w:t xml:space="preserve"> for the previous cycle,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m:t>
            </m:r>
            <m:r>
              <w:rPr>
                <w:rFonts w:ascii="Cambria Math" w:hAnsi="Cambria Math" w:cs="Times New Roman"/>
                <w:color w:val="000000" w:themeColor="text1"/>
                <w:lang w:val="en-US"/>
              </w:rPr>
              <m:t>+1</m:t>
            </m:r>
          </m:sub>
        </m:sSub>
        <m:r>
          <w:rPr>
            <w:rFonts w:ascii="Cambria Math" w:hAnsi="Cambria Math" w:cs="Times New Roman"/>
            <w:color w:val="000000" w:themeColor="text1"/>
            <w:lang w:val="en-US"/>
          </w:rPr>
          <m:t>=</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m:t>
            </m:r>
          </m:sub>
        </m:sSub>
      </m:oMath>
      <w:r w:rsidR="00914CC9" w:rsidRPr="006442C4">
        <w:rPr>
          <w:rFonts w:ascii="Times New Roman" w:hAnsi="Times New Roman" w:cs="Times New Roman"/>
          <w:color w:val="000000" w:themeColor="text1"/>
          <w:lang w:val="en-US"/>
        </w:rPr>
        <w:t xml:space="preserve"> for the current c</w:t>
      </w:r>
      <w:proofErr w:type="spellStart"/>
      <w:r w:rsidR="00914CC9" w:rsidRPr="006442C4">
        <w:rPr>
          <w:rFonts w:ascii="Times New Roman" w:hAnsi="Times New Roman" w:cs="Times New Roman"/>
          <w:color w:val="000000" w:themeColor="text1"/>
          <w:lang w:val="en-US"/>
        </w:rPr>
        <w:t>ycle</w:t>
      </w:r>
      <w:proofErr w:type="spellEnd"/>
      <w:r w:rsidR="00914CC9" w:rsidRPr="006442C4">
        <w:rPr>
          <w:rFonts w:ascii="Times New Roman" w:hAnsi="Times New Roman" w:cs="Times New Roman"/>
          <w:color w:val="000000" w:themeColor="text1"/>
          <w:lang w:val="en-US"/>
        </w:rPr>
        <w:t xml:space="preserve">, and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m:t>
            </m:r>
            <m:r>
              <w:rPr>
                <w:rFonts w:ascii="Cambria Math" w:hAnsi="Cambria Math" w:cs="Times New Roman"/>
                <w:color w:val="000000" w:themeColor="text1"/>
                <w:lang w:val="en-US"/>
              </w:rPr>
              <m:t>+2</m:t>
            </m:r>
          </m:sub>
        </m:sSub>
        <m:r>
          <w:rPr>
            <w:rFonts w:ascii="Cambria Math" w:hAnsi="Cambria Math" w:cs="Times New Roman"/>
            <w:color w:val="000000" w:themeColor="text1"/>
            <w:lang w:val="en-US"/>
          </w:rPr>
          <m:t>=</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m:t>
            </m:r>
            <m:r>
              <w:rPr>
                <w:rFonts w:ascii="Cambria Math" w:hAnsi="Cambria Math" w:cs="Times New Roman"/>
                <w:color w:val="000000" w:themeColor="text1"/>
                <w:lang w:val="en-US"/>
              </w:rPr>
              <m:t>+1</m:t>
            </m:r>
          </m:sub>
        </m:sSub>
      </m:oMath>
      <w:r w:rsidR="00914CC9" w:rsidRPr="006442C4">
        <w:rPr>
          <w:rFonts w:ascii="Times New Roman" w:hAnsi="Times New Roman" w:cs="Times New Roman"/>
          <w:color w:val="000000" w:themeColor="text1"/>
          <w:lang w:val="en-US"/>
        </w:rPr>
        <w:t xml:space="preserve"> for the next cycle.</w:t>
      </w:r>
    </w:p>
    <w:p w14:paraId="0D290CB7" w14:textId="77777777" w:rsidR="0039591E" w:rsidRPr="006442C4" w:rsidRDefault="0039591E" w:rsidP="00BF705E">
      <w:pPr>
        <w:pStyle w:val="ListParagraph"/>
        <w:spacing w:line="480" w:lineRule="auto"/>
        <w:jc w:val="both"/>
        <w:rPr>
          <w:rFonts w:ascii="Times New Roman" w:hAnsi="Times New Roman" w:cs="Times New Roman"/>
          <w:color w:val="FF0000"/>
          <w:lang w:val="en-US"/>
        </w:rPr>
      </w:pPr>
    </w:p>
    <w:p w14:paraId="72700CEE" w14:textId="0738229A" w:rsidR="005C3227" w:rsidRPr="006442C4" w:rsidRDefault="00FD15BD" w:rsidP="004C2E7A">
      <w:pPr>
        <w:pStyle w:val="ListParagraph"/>
        <w:numPr>
          <w:ilvl w:val="0"/>
          <w:numId w:val="2"/>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build_iterate_matrix</w:t>
      </w:r>
      <w:proofErr w:type="spellEnd"/>
      <w:r w:rsidR="00A27200" w:rsidRPr="006442C4">
        <w:rPr>
          <w:rFonts w:ascii="Times New Roman" w:hAnsi="Times New Roman" w:cs="Times New Roman"/>
          <w:lang w:val="en-US"/>
        </w:rPr>
        <w:t>:</w:t>
      </w:r>
      <w:r w:rsidR="00CA5B9D" w:rsidRPr="006442C4">
        <w:rPr>
          <w:rFonts w:ascii="Times New Roman" w:hAnsi="Times New Roman" w:cs="Times New Roman"/>
          <w:lang w:val="en-US"/>
        </w:rPr>
        <w:t xml:space="preserve"> </w:t>
      </w:r>
      <w:r w:rsidR="007D635C" w:rsidRPr="006442C4">
        <w:rPr>
          <w:rFonts w:ascii="Times New Roman" w:hAnsi="Times New Roman" w:cs="Times New Roman"/>
          <w:lang w:val="en-US"/>
        </w:rPr>
        <w:t xml:space="preserve">This function is the core algorithm of the Newton-Raphson Method. It contains the partial derivative of </w:t>
      </w:r>
      <w:proofErr w:type="spellStart"/>
      <w:r w:rsidR="007D635C" w:rsidRPr="006442C4">
        <w:rPr>
          <w:rFonts w:ascii="Times New Roman" w:hAnsi="Times New Roman" w:cs="Times New Roman"/>
          <w:lang w:val="en-US"/>
        </w:rPr>
        <w:t>fvm</w:t>
      </w:r>
      <w:proofErr w:type="spellEnd"/>
      <w:r w:rsidR="007D635C" w:rsidRPr="006442C4">
        <w:rPr>
          <w:rFonts w:ascii="Times New Roman" w:hAnsi="Times New Roman" w:cs="Times New Roman"/>
          <w:lang w:val="en-US"/>
        </w:rPr>
        <w:t xml:space="preserve"> with respect to different voltages. </w:t>
      </w:r>
      <w:r w:rsidR="00B06723" w:rsidRPr="006442C4">
        <w:rPr>
          <w:rFonts w:ascii="Times New Roman" w:hAnsi="Times New Roman" w:cs="Times New Roman"/>
          <w:lang w:val="en-US"/>
        </w:rPr>
        <w:t xml:space="preserve">Each row of this matrix contains the partial derivatives for the same row of </w:t>
      </w:r>
      <w:r w:rsidR="00B06723" w:rsidRPr="006442C4">
        <w:rPr>
          <w:rFonts w:ascii="Times New Roman" w:hAnsi="Times New Roman" w:cs="Times New Roman"/>
          <w:lang w:val="en-US"/>
        </w:rPr>
        <w:t xml:space="preserve">the </w:t>
      </w:r>
      <w:proofErr w:type="spellStart"/>
      <w:r w:rsidR="00B06723" w:rsidRPr="006442C4">
        <w:rPr>
          <w:rFonts w:ascii="Times New Roman" w:hAnsi="Times New Roman" w:cs="Times New Roman"/>
          <w:lang w:val="en-US"/>
        </w:rPr>
        <w:t>fvm</w:t>
      </w:r>
      <w:proofErr w:type="spellEnd"/>
      <w:r w:rsidR="00B06723" w:rsidRPr="006442C4">
        <w:rPr>
          <w:rFonts w:ascii="Times New Roman" w:hAnsi="Times New Roman" w:cs="Times New Roman"/>
          <w:lang w:val="en-US"/>
        </w:rPr>
        <w:t xml:space="preserve"> matrix with respect to all the voltage nodes. The arrangement conforms to the index sequence of the nodes.</w:t>
      </w:r>
      <w:r w:rsidR="00B06723" w:rsidRPr="006442C4">
        <w:rPr>
          <w:rFonts w:ascii="Times New Roman" w:hAnsi="Times New Roman" w:cs="Times New Roman"/>
          <w:lang w:val="en-US"/>
        </w:rPr>
        <w:t xml:space="preserve"> </w:t>
      </w:r>
      <w:r w:rsidR="007D635C" w:rsidRPr="006442C4">
        <w:rPr>
          <w:rFonts w:ascii="Times New Roman" w:hAnsi="Times New Roman" w:cs="Times New Roman"/>
          <w:lang w:val="en-US"/>
        </w:rPr>
        <w:t>We constructed a matrix that only contains resistors, voltage-controlled current sources, and two ways of voltage source connections for the first part. The way we constructed this matrix is slightly different from the general one as we used the short circuit method that changed the size of the matrix and input data into the matrix.</w:t>
      </w:r>
      <w:r w:rsidR="003A35B8" w:rsidRPr="006442C4">
        <w:rPr>
          <w:rFonts w:ascii="Times New Roman" w:hAnsi="Times New Roman" w:cs="Times New Roman"/>
          <w:noProof/>
          <w:lang w:val="en-US"/>
        </w:rPr>
        <w:drawing>
          <wp:inline distT="0" distB="0" distL="0" distR="0" wp14:anchorId="256F723C" wp14:editId="15AA3183">
            <wp:extent cx="5289759" cy="1193800"/>
            <wp:effectExtent l="0" t="0" r="6350" b="0"/>
            <wp:docPr id="67" name="Picture 67"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93922" cy="1194740"/>
                    </a:xfrm>
                    <a:prstGeom prst="rect">
                      <a:avLst/>
                    </a:prstGeom>
                  </pic:spPr>
                </pic:pic>
              </a:graphicData>
            </a:graphic>
          </wp:inline>
        </w:drawing>
      </w:r>
    </w:p>
    <w:p w14:paraId="376D6CFA" w14:textId="6C568200" w:rsidR="005C3227" w:rsidRPr="006442C4" w:rsidRDefault="005C3227" w:rsidP="00BF705E">
      <w:pPr>
        <w:pStyle w:val="ListParagraph"/>
        <w:spacing w:line="480" w:lineRule="auto"/>
        <w:jc w:val="center"/>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(Figure 20)</w:t>
      </w:r>
    </w:p>
    <w:p w14:paraId="34C8B9D6" w14:textId="42CAA02F" w:rsidR="003A35B8" w:rsidRPr="006442C4" w:rsidRDefault="003A35B8"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In terms of the size of the matrix, since we delete</w:t>
      </w:r>
      <w:r w:rsidRPr="006442C4">
        <w:rPr>
          <w:rFonts w:ascii="Times New Roman" w:hAnsi="Times New Roman" w:cs="Times New Roman"/>
          <w:lang w:val="en-US"/>
        </w:rPr>
        <w:t>d</w:t>
      </w:r>
      <w:r w:rsidRPr="006442C4">
        <w:rPr>
          <w:rFonts w:ascii="Times New Roman" w:hAnsi="Times New Roman" w:cs="Times New Roman"/>
          <w:lang w:val="en-US"/>
        </w:rPr>
        <w:t xml:space="preserve"> some of the nodes, we reduce</w:t>
      </w:r>
      <w:r w:rsidRPr="006442C4">
        <w:rPr>
          <w:rFonts w:ascii="Times New Roman" w:hAnsi="Times New Roman" w:cs="Times New Roman"/>
          <w:lang w:val="en-US"/>
        </w:rPr>
        <w:t>d</w:t>
      </w:r>
      <w:r w:rsidRPr="006442C4">
        <w:rPr>
          <w:rFonts w:ascii="Times New Roman" w:hAnsi="Times New Roman" w:cs="Times New Roman"/>
          <w:lang w:val="en-US"/>
        </w:rPr>
        <w:t xml:space="preserve"> the size of the matrix by the number of these nodes</w:t>
      </w:r>
      <w:r w:rsidR="00AE3D2E" w:rsidRPr="006442C4">
        <w:rPr>
          <w:rFonts w:ascii="Times New Roman" w:hAnsi="Times New Roman" w:cs="Times New Roman"/>
          <w:lang w:val="en-US"/>
        </w:rPr>
        <w:t>, which changed the index of rows in the matrix</w:t>
      </w:r>
      <w:r w:rsidRPr="006442C4">
        <w:rPr>
          <w:rFonts w:ascii="Times New Roman" w:hAnsi="Times New Roman" w:cs="Times New Roman"/>
          <w:lang w:val="en-US"/>
        </w:rPr>
        <w:t xml:space="preserve">. </w:t>
      </w:r>
      <w:r w:rsidR="00AE3D2E" w:rsidRPr="006442C4">
        <w:rPr>
          <w:rFonts w:ascii="Times New Roman" w:hAnsi="Times New Roman" w:cs="Times New Roman"/>
          <w:lang w:val="en-US"/>
        </w:rPr>
        <w:t>Therefore</w:t>
      </w:r>
      <w:r w:rsidRPr="006442C4">
        <w:rPr>
          <w:rFonts w:ascii="Times New Roman" w:hAnsi="Times New Roman" w:cs="Times New Roman"/>
          <w:lang w:val="en-US"/>
        </w:rPr>
        <w:t>, we define</w:t>
      </w:r>
      <w:r w:rsidRPr="006442C4">
        <w:rPr>
          <w:rFonts w:ascii="Times New Roman" w:hAnsi="Times New Roman" w:cs="Times New Roman"/>
          <w:lang w:val="en-US"/>
        </w:rPr>
        <w:t>d</w:t>
      </w:r>
      <w:r w:rsidRPr="006442C4">
        <w:rPr>
          <w:rFonts w:ascii="Times New Roman" w:hAnsi="Times New Roman" w:cs="Times New Roman"/>
          <w:lang w:val="en-US"/>
        </w:rPr>
        <w:t xml:space="preserve"> a new variable called </w:t>
      </w:r>
      <w:proofErr w:type="spellStart"/>
      <w:r w:rsidRPr="006442C4">
        <w:rPr>
          <w:rFonts w:ascii="Times New Roman" w:hAnsi="Times New Roman" w:cs="Times New Roman"/>
          <w:color w:val="29D2F5"/>
          <w:lang w:val="en-US"/>
        </w:rPr>
        <w:t>standposi</w:t>
      </w:r>
      <w:proofErr w:type="spellEnd"/>
      <w:r w:rsidRPr="006442C4">
        <w:rPr>
          <w:rFonts w:ascii="Times New Roman" w:hAnsi="Times New Roman" w:cs="Times New Roman"/>
          <w:lang w:val="en-US"/>
        </w:rPr>
        <w:t xml:space="preserve"> to represent the</w:t>
      </w:r>
      <w:r w:rsidR="00AE3D2E" w:rsidRPr="006442C4">
        <w:rPr>
          <w:rFonts w:ascii="Times New Roman" w:hAnsi="Times New Roman" w:cs="Times New Roman"/>
          <w:lang w:val="en-US"/>
        </w:rPr>
        <w:t xml:space="preserve"> index of</w:t>
      </w:r>
      <w:r w:rsidRPr="006442C4">
        <w:rPr>
          <w:rFonts w:ascii="Times New Roman" w:hAnsi="Times New Roman" w:cs="Times New Roman"/>
          <w:lang w:val="en-US"/>
        </w:rPr>
        <w:t xml:space="preserve"> </w:t>
      </w:r>
      <w:r w:rsidR="00AE3D2E" w:rsidRPr="006442C4">
        <w:rPr>
          <w:rFonts w:ascii="Times New Roman" w:hAnsi="Times New Roman" w:cs="Times New Roman"/>
          <w:lang w:val="en-US"/>
        </w:rPr>
        <w:t xml:space="preserve">the </w:t>
      </w:r>
      <w:r w:rsidRPr="006442C4">
        <w:rPr>
          <w:rFonts w:ascii="Times New Roman" w:hAnsi="Times New Roman" w:cs="Times New Roman"/>
          <w:lang w:val="en-US"/>
        </w:rPr>
        <w:t xml:space="preserve">row </w:t>
      </w:r>
      <w:r w:rsidR="00AE3D2E" w:rsidRPr="006442C4">
        <w:rPr>
          <w:rFonts w:ascii="Times New Roman" w:hAnsi="Times New Roman" w:cs="Times New Roman"/>
          <w:lang w:val="en-US"/>
        </w:rPr>
        <w:t xml:space="preserve">matrix after eliminating the nodes in </w:t>
      </w:r>
      <w:r w:rsidR="007D635C" w:rsidRPr="006442C4">
        <w:rPr>
          <w:rFonts w:ascii="Times New Roman" w:hAnsi="Times New Roman" w:cs="Times New Roman"/>
          <w:lang w:val="en-US"/>
        </w:rPr>
        <w:t xml:space="preserve">the </w:t>
      </w:r>
      <w:r w:rsidR="00AE3D2E" w:rsidRPr="006442C4">
        <w:rPr>
          <w:rFonts w:ascii="Times New Roman" w:hAnsi="Times New Roman" w:cs="Times New Roman"/>
          <w:lang w:val="en-US"/>
        </w:rPr>
        <w:t>short circuit and then regrouped the index in ascending order</w:t>
      </w:r>
      <w:r w:rsidR="00AE3D2E" w:rsidRPr="006442C4">
        <w:rPr>
          <w:rFonts w:ascii="Times New Roman" w:hAnsi="Times New Roman" w:cs="Times New Roman"/>
          <w:color w:val="000000" w:themeColor="text1"/>
          <w:lang w:val="en-US"/>
        </w:rPr>
        <w:t>.</w:t>
      </w:r>
      <w:r w:rsidR="00AE3D2E" w:rsidRPr="006442C4">
        <w:rPr>
          <w:rFonts w:ascii="Times New Roman" w:hAnsi="Times New Roman" w:cs="Times New Roman"/>
          <w:color w:val="FF0000"/>
          <w:lang w:val="en-US"/>
        </w:rPr>
        <w:t xml:space="preserve"> </w:t>
      </w:r>
      <w:r w:rsidRPr="006442C4">
        <w:rPr>
          <w:rFonts w:ascii="Times New Roman" w:hAnsi="Times New Roman" w:cs="Times New Roman"/>
          <w:lang w:val="en-US"/>
        </w:rPr>
        <w:t>Through selection</w:t>
      </w:r>
      <w:r w:rsidRPr="006442C4">
        <w:rPr>
          <w:rFonts w:ascii="Times New Roman" w:hAnsi="Times New Roman" w:cs="Times New Roman"/>
          <w:lang w:val="en-US"/>
        </w:rPr>
        <w:t>s</w:t>
      </w:r>
      <w:r w:rsidRPr="006442C4">
        <w:rPr>
          <w:rFonts w:ascii="Times New Roman" w:hAnsi="Times New Roman" w:cs="Times New Roman"/>
          <w:lang w:val="en-US"/>
        </w:rPr>
        <w:t xml:space="preserve">, the row should be equal to </w:t>
      </w:r>
      <w:proofErr w:type="spellStart"/>
      <w:r w:rsidRPr="006442C4">
        <w:rPr>
          <w:rFonts w:ascii="Times New Roman" w:hAnsi="Times New Roman" w:cs="Times New Roman"/>
          <w:color w:val="29D2F5"/>
          <w:lang w:val="en-US"/>
        </w:rPr>
        <w:t>standposi</w:t>
      </w:r>
      <w:proofErr w:type="spellEnd"/>
      <w:r w:rsidRPr="006442C4">
        <w:rPr>
          <w:rFonts w:ascii="Times New Roman" w:hAnsi="Times New Roman" w:cs="Times New Roman"/>
          <w:lang w:val="en-US"/>
        </w:rPr>
        <w:t xml:space="preserve"> within the number of the extra </w:t>
      </w:r>
      <w:proofErr w:type="spellStart"/>
      <w:r w:rsidRPr="006442C4">
        <w:rPr>
          <w:rFonts w:ascii="Times New Roman" w:hAnsi="Times New Roman" w:cs="Times New Roman"/>
          <w:color w:val="29D2F5"/>
          <w:lang w:val="en-US"/>
        </w:rPr>
        <w:t>num_de</w:t>
      </w:r>
      <w:proofErr w:type="spellEnd"/>
      <w:r w:rsidRPr="006442C4">
        <w:rPr>
          <w:rFonts w:ascii="Times New Roman" w:hAnsi="Times New Roman" w:cs="Times New Roman"/>
          <w:color w:val="29D2F5"/>
          <w:lang w:val="en-US"/>
        </w:rPr>
        <w:t xml:space="preserve"> </w:t>
      </w:r>
      <w:r w:rsidRPr="006442C4">
        <w:rPr>
          <w:rFonts w:ascii="Times New Roman" w:hAnsi="Times New Roman" w:cs="Times New Roman"/>
          <w:lang w:val="en-US"/>
        </w:rPr>
        <w:t xml:space="preserve">(the number of the voltage source connecting to the two nodes) in order to give the empty row for </w:t>
      </w:r>
      <w:r w:rsidRPr="006442C4">
        <w:rPr>
          <w:rFonts w:ascii="Times New Roman" w:hAnsi="Times New Roman" w:cs="Times New Roman"/>
          <w:lang w:val="en-US"/>
        </w:rPr>
        <w:t>calculating the</w:t>
      </w:r>
      <w:r w:rsidRPr="006442C4">
        <w:rPr>
          <w:rFonts w:ascii="Times New Roman" w:hAnsi="Times New Roman" w:cs="Times New Roman"/>
          <w:lang w:val="en-US"/>
        </w:rPr>
        <w:t xml:space="preserve"> voltage.</w:t>
      </w:r>
    </w:p>
    <w:p w14:paraId="22D8466C" w14:textId="35A6CC85" w:rsidR="003A35B8" w:rsidRPr="006442C4" w:rsidRDefault="003A35B8"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lastRenderedPageBreak/>
        <w:t xml:space="preserve">If </w:t>
      </w:r>
      <w:proofErr w:type="spellStart"/>
      <w:r w:rsidRPr="006442C4">
        <w:rPr>
          <w:rFonts w:ascii="Times New Roman" w:hAnsi="Times New Roman" w:cs="Times New Roman"/>
          <w:color w:val="29D2F5"/>
          <w:lang w:val="en-US"/>
        </w:rPr>
        <w:t>standposi</w:t>
      </w:r>
      <w:proofErr w:type="spellEnd"/>
      <w:r w:rsidRPr="006442C4">
        <w:rPr>
          <w:rFonts w:ascii="Times New Roman" w:hAnsi="Times New Roman" w:cs="Times New Roman"/>
          <w:lang w:val="en-US"/>
        </w:rPr>
        <w:t xml:space="preserve"> is larger than </w:t>
      </w:r>
      <w:proofErr w:type="spellStart"/>
      <w:r w:rsidRPr="006442C4">
        <w:rPr>
          <w:rFonts w:ascii="Times New Roman" w:hAnsi="Times New Roman" w:cs="Times New Roman"/>
          <w:color w:val="29D2F5"/>
          <w:lang w:val="en-US"/>
        </w:rPr>
        <w:t>num_de</w:t>
      </w:r>
      <w:proofErr w:type="spellEnd"/>
      <w:r w:rsidRPr="006442C4">
        <w:rPr>
          <w:rFonts w:ascii="Times New Roman" w:hAnsi="Times New Roman" w:cs="Times New Roman"/>
          <w:lang w:val="en-US"/>
        </w:rPr>
        <w:t>, it represent</w:t>
      </w:r>
      <w:r w:rsidRPr="006442C4">
        <w:rPr>
          <w:rFonts w:ascii="Times New Roman" w:hAnsi="Times New Roman" w:cs="Times New Roman"/>
          <w:lang w:val="en-US"/>
        </w:rPr>
        <w:t>s</w:t>
      </w:r>
      <w:r w:rsidRPr="006442C4">
        <w:rPr>
          <w:rFonts w:ascii="Times New Roman" w:hAnsi="Times New Roman" w:cs="Times New Roman"/>
          <w:lang w:val="en-US"/>
        </w:rPr>
        <w:t xml:space="preserve"> the index of the node. In terms </w:t>
      </w:r>
      <w:r w:rsidR="007D635C" w:rsidRPr="006442C4">
        <w:rPr>
          <w:rFonts w:ascii="Times New Roman" w:hAnsi="Times New Roman" w:cs="Times New Roman"/>
          <w:lang w:val="en-US"/>
        </w:rPr>
        <w:t xml:space="preserve">of </w:t>
      </w:r>
      <w:r w:rsidR="00AE3D2E" w:rsidRPr="006442C4">
        <w:rPr>
          <w:rFonts w:ascii="Times New Roman" w:hAnsi="Times New Roman" w:cs="Times New Roman"/>
          <w:lang w:val="en-US"/>
        </w:rPr>
        <w:t>column matrices, we applied the same method to regroup the index under short circuit conditions.</w:t>
      </w:r>
    </w:p>
    <w:p w14:paraId="5A4F599A" w14:textId="26D71DD5" w:rsidR="007D635C"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rPr>
        <w:t xml:space="preserve"> </w:t>
      </w:r>
      <w:r w:rsidRPr="006442C4">
        <w:rPr>
          <w:rFonts w:ascii="Times New Roman" w:hAnsi="Times New Roman" w:cs="Times New Roman"/>
          <w:lang w:val="en-US"/>
        </w:rPr>
        <w:t xml:space="preserve">Unlike the rows, we did not need to pay attention to the </w:t>
      </w:r>
      <w:proofErr w:type="spellStart"/>
      <w:r w:rsidRPr="006442C4">
        <w:rPr>
          <w:rFonts w:ascii="Times New Roman" w:hAnsi="Times New Roman" w:cs="Times New Roman"/>
          <w:color w:val="29D2F5"/>
          <w:lang w:val="en-US"/>
        </w:rPr>
        <w:t>num_de</w:t>
      </w:r>
      <w:proofErr w:type="spellEnd"/>
      <w:r w:rsidRPr="006442C4">
        <w:rPr>
          <w:rFonts w:ascii="Times New Roman" w:hAnsi="Times New Roman" w:cs="Times New Roman"/>
          <w:lang w:val="en-US"/>
        </w:rPr>
        <w:t xml:space="preserve"> as the voltage source component does not contribute to the start of the columns for each row. </w:t>
      </w:r>
    </w:p>
    <w:p w14:paraId="1D104092" w14:textId="5B7C0392" w:rsidR="007D635C"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Then, for the following part, we added the partial derivative for the current of the non-linear components. For Diodes, they can be connected in the same way as the voltage sources.</w:t>
      </w:r>
    </w:p>
    <w:p w14:paraId="703760B5" w14:textId="63A44B62" w:rsidR="00EA0E4B" w:rsidRPr="006442C4" w:rsidRDefault="00EA0E4B" w:rsidP="00BF705E">
      <w:pPr>
        <w:pStyle w:val="ListParagraph"/>
        <w:spacing w:line="480" w:lineRule="auto"/>
        <w:jc w:val="both"/>
        <w:rPr>
          <w:rFonts w:ascii="Times New Roman" w:hAnsi="Times New Roman" w:cs="Times New Roman"/>
          <w:color w:val="FF0000"/>
          <w:lang w:val="en-US"/>
        </w:rPr>
      </w:pPr>
      <w:r w:rsidRPr="006442C4">
        <w:rPr>
          <w:rFonts w:ascii="Times New Roman" w:hAnsi="Times New Roman" w:cs="Times New Roman"/>
          <w:noProof/>
          <w:lang w:val="en-US"/>
        </w:rPr>
        <w:drawing>
          <wp:inline distT="0" distB="0" distL="0" distR="0" wp14:anchorId="08EA60A7" wp14:editId="3D303ED1">
            <wp:extent cx="5270512" cy="24320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2"/>
                    <a:stretch>
                      <a:fillRect/>
                    </a:stretch>
                  </pic:blipFill>
                  <pic:spPr>
                    <a:xfrm>
                      <a:off x="0" y="0"/>
                      <a:ext cx="5288677" cy="2440432"/>
                    </a:xfrm>
                    <a:prstGeom prst="rect">
                      <a:avLst/>
                    </a:prstGeom>
                  </pic:spPr>
                </pic:pic>
              </a:graphicData>
            </a:graphic>
          </wp:inline>
        </w:drawing>
      </w:r>
    </w:p>
    <w:p w14:paraId="30ECD7BA" w14:textId="38CAD7A1" w:rsidR="005C3227" w:rsidRPr="006442C4" w:rsidRDefault="005C3227" w:rsidP="00BF705E">
      <w:pPr>
        <w:pStyle w:val="ListParagraph"/>
        <w:spacing w:line="480" w:lineRule="auto"/>
        <w:jc w:val="center"/>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(Figure 2</w:t>
      </w:r>
      <w:r w:rsidRPr="006442C4">
        <w:rPr>
          <w:rFonts w:ascii="Times New Roman" w:hAnsi="Times New Roman" w:cs="Times New Roman"/>
          <w:color w:val="000000" w:themeColor="text1"/>
          <w:lang w:val="en-US"/>
        </w:rPr>
        <w:t>1</w:t>
      </w:r>
      <w:r w:rsidRPr="006442C4">
        <w:rPr>
          <w:rFonts w:ascii="Times New Roman" w:hAnsi="Times New Roman" w:cs="Times New Roman"/>
          <w:color w:val="000000" w:themeColor="text1"/>
          <w:lang w:val="en-US"/>
        </w:rPr>
        <w:t>)</w:t>
      </w:r>
    </w:p>
    <w:p w14:paraId="2B9E7928" w14:textId="77777777" w:rsidR="007D635C"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We again used </w:t>
      </w:r>
      <w:proofErr w:type="spellStart"/>
      <w:proofErr w:type="gramStart"/>
      <w:r w:rsidRPr="006442C4">
        <w:rPr>
          <w:rFonts w:ascii="Times New Roman" w:hAnsi="Times New Roman" w:cs="Times New Roman"/>
          <w:color w:val="BF8F00" w:themeColor="accent4" w:themeShade="BF"/>
          <w:lang w:val="en-US"/>
        </w:rPr>
        <w:t>find</w:t>
      </w:r>
      <w:proofErr w:type="gramEnd"/>
      <w:r w:rsidRPr="006442C4">
        <w:rPr>
          <w:rFonts w:ascii="Times New Roman" w:hAnsi="Times New Roman" w:cs="Times New Roman"/>
          <w:color w:val="BF8F00" w:themeColor="accent4" w:themeShade="BF"/>
          <w:lang w:val="en-US"/>
        </w:rPr>
        <w:t>_index</w:t>
      </w:r>
      <w:proofErr w:type="spellEnd"/>
      <w:r w:rsidRPr="006442C4">
        <w:rPr>
          <w:rFonts w:ascii="Times New Roman" w:hAnsi="Times New Roman" w:cs="Times New Roman"/>
          <w:color w:val="BF8F00" w:themeColor="accent4" w:themeShade="BF"/>
          <w:lang w:val="en-US"/>
        </w:rPr>
        <w:t xml:space="preserve"> </w:t>
      </w:r>
      <w:r w:rsidRPr="006442C4">
        <w:rPr>
          <w:rFonts w:ascii="Times New Roman" w:hAnsi="Times New Roman" w:cs="Times New Roman"/>
          <w:lang w:val="en-US"/>
        </w:rPr>
        <w:t xml:space="preserve">to find the position of the voltage value stored in </w:t>
      </w:r>
      <w:proofErr w:type="spellStart"/>
      <w:r w:rsidRPr="006442C4">
        <w:rPr>
          <w:rFonts w:ascii="Times New Roman" w:hAnsi="Times New Roman" w:cs="Times New Roman"/>
          <w:color w:val="29D2F5"/>
          <w:lang w:val="en-US"/>
        </w:rPr>
        <w:t>volt_vector</w:t>
      </w:r>
      <w:proofErr w:type="spellEnd"/>
      <w:r w:rsidRPr="006442C4">
        <w:rPr>
          <w:rFonts w:ascii="Times New Roman" w:hAnsi="Times New Roman" w:cs="Times New Roman"/>
          <w:lang w:val="en-US"/>
        </w:rPr>
        <w:t>. This is because this vector is already short-circuited, which means the short node is deleted. We also discussed the condition when the diode is connecting to the ground.</w:t>
      </w:r>
    </w:p>
    <w:p w14:paraId="044A8478" w14:textId="77777777" w:rsidR="005C3227"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For the BJTs, it is much more complex. Firstly, we found the voltage on the three terminals of BJTs. (Collector, Emitter, Base). Also, except for using the </w:t>
      </w:r>
      <w:proofErr w:type="spellStart"/>
      <w:r w:rsidRPr="006442C4">
        <w:rPr>
          <w:rFonts w:ascii="Times New Roman" w:hAnsi="Times New Roman" w:cs="Times New Roman"/>
          <w:color w:val="BF8F00" w:themeColor="accent4" w:themeShade="BF"/>
          <w:lang w:val="en-US"/>
        </w:rPr>
        <w:t>find_index</w:t>
      </w:r>
      <w:proofErr w:type="spellEnd"/>
      <w:r w:rsidRPr="006442C4">
        <w:rPr>
          <w:rFonts w:ascii="Times New Roman" w:hAnsi="Times New Roman" w:cs="Times New Roman"/>
          <w:color w:val="BF8F00" w:themeColor="accent4" w:themeShade="BF"/>
          <w:lang w:val="en-US"/>
        </w:rPr>
        <w:t xml:space="preserve"> </w:t>
      </w:r>
      <w:r w:rsidRPr="006442C4">
        <w:rPr>
          <w:rFonts w:ascii="Times New Roman" w:hAnsi="Times New Roman" w:cs="Times New Roman"/>
          <w:lang w:val="en-US"/>
        </w:rPr>
        <w:t>function to obtain the corresponding node voltage, we also discussed the condition when some terminals of the BJT are connecting to the ground.</w:t>
      </w:r>
    </w:p>
    <w:p w14:paraId="19ABD938" w14:textId="39C8A984" w:rsidR="005C3227" w:rsidRPr="006442C4" w:rsidRDefault="00EA0E4B"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noProof/>
          <w:lang w:val="en-US"/>
        </w:rPr>
        <w:lastRenderedPageBreak/>
        <w:drawing>
          <wp:inline distT="0" distB="0" distL="0" distR="0" wp14:anchorId="27C0588D" wp14:editId="63143968">
            <wp:extent cx="5206392" cy="2952750"/>
            <wp:effectExtent l="0" t="0" r="635"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3"/>
                    <a:stretch>
                      <a:fillRect/>
                    </a:stretch>
                  </pic:blipFill>
                  <pic:spPr>
                    <a:xfrm>
                      <a:off x="0" y="0"/>
                      <a:ext cx="5211522" cy="2955659"/>
                    </a:xfrm>
                    <a:prstGeom prst="rect">
                      <a:avLst/>
                    </a:prstGeom>
                  </pic:spPr>
                </pic:pic>
              </a:graphicData>
            </a:graphic>
          </wp:inline>
        </w:drawing>
      </w:r>
    </w:p>
    <w:p w14:paraId="621BF016" w14:textId="00DD10D2" w:rsidR="005C3227" w:rsidRPr="006442C4" w:rsidRDefault="005C3227"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(Figure 22)</w:t>
      </w:r>
    </w:p>
    <w:p w14:paraId="6CD77D13" w14:textId="104A9E69" w:rsidR="001806CA" w:rsidRPr="006442C4" w:rsidRDefault="001806CA" w:rsidP="00BF705E">
      <w:pPr>
        <w:pStyle w:val="ListParagraph"/>
        <w:spacing w:line="480" w:lineRule="auto"/>
        <w:jc w:val="both"/>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 xml:space="preserve">Since we </w:t>
      </w:r>
      <w:r w:rsidR="00530B26" w:rsidRPr="006442C4">
        <w:rPr>
          <w:rFonts w:ascii="Times New Roman" w:hAnsi="Times New Roman" w:cs="Times New Roman"/>
          <w:color w:val="000000" w:themeColor="text1"/>
          <w:lang w:val="en-US"/>
        </w:rPr>
        <w:t>used</w:t>
      </w:r>
      <w:r w:rsidRPr="006442C4">
        <w:rPr>
          <w:rFonts w:ascii="Times New Roman" w:hAnsi="Times New Roman" w:cs="Times New Roman"/>
          <w:color w:val="000000" w:themeColor="text1"/>
          <w:lang w:val="en-US"/>
        </w:rPr>
        <w:t xml:space="preserve"> </w:t>
      </w:r>
      <w:proofErr w:type="spellStart"/>
      <w:proofErr w:type="gramStart"/>
      <w:r w:rsidRPr="006442C4">
        <w:rPr>
          <w:rFonts w:ascii="Times New Roman" w:hAnsi="Times New Roman" w:cs="Times New Roman"/>
          <w:color w:val="BF8F00" w:themeColor="accent4" w:themeShade="BF"/>
          <w:lang w:val="en-US"/>
        </w:rPr>
        <w:t>find</w:t>
      </w:r>
      <w:proofErr w:type="gramEnd"/>
      <w:r w:rsidRPr="006442C4">
        <w:rPr>
          <w:rFonts w:ascii="Times New Roman" w:hAnsi="Times New Roman" w:cs="Times New Roman"/>
          <w:color w:val="BF8F00" w:themeColor="accent4" w:themeShade="BF"/>
          <w:lang w:val="en-US"/>
        </w:rPr>
        <w:t>_index</w:t>
      </w:r>
      <w:proofErr w:type="spellEnd"/>
      <w:r w:rsidRPr="006442C4">
        <w:rPr>
          <w:rFonts w:ascii="Times New Roman" w:hAnsi="Times New Roman" w:cs="Times New Roman"/>
          <w:color w:val="000000" w:themeColor="text1"/>
          <w:lang w:val="en-US"/>
        </w:rPr>
        <w:t xml:space="preserve"> to </w:t>
      </w:r>
      <w:r w:rsidR="00893601" w:rsidRPr="006442C4">
        <w:rPr>
          <w:rFonts w:ascii="Times New Roman" w:hAnsi="Times New Roman" w:cs="Times New Roman"/>
          <w:color w:val="000000" w:themeColor="text1"/>
          <w:lang w:val="en-US"/>
        </w:rPr>
        <w:t>locate the index of the nodes</w:t>
      </w:r>
      <w:r w:rsidRPr="006442C4">
        <w:rPr>
          <w:rFonts w:ascii="Times New Roman" w:hAnsi="Times New Roman" w:cs="Times New Roman"/>
          <w:color w:val="000000" w:themeColor="text1"/>
          <w:lang w:val="en-US"/>
        </w:rPr>
        <w:t xml:space="preserve">, we could access the cell by simply </w:t>
      </w:r>
      <w:proofErr w:type="spellStart"/>
      <w:r w:rsidR="007D635C" w:rsidRPr="006442C4">
        <w:rPr>
          <w:rFonts w:ascii="Times New Roman" w:hAnsi="Times New Roman" w:cs="Times New Roman"/>
          <w:color w:val="000000" w:themeColor="text1"/>
          <w:lang w:val="en-US"/>
        </w:rPr>
        <w:t>eg.</w:t>
      </w:r>
      <w:proofErr w:type="spellEnd"/>
      <w:r w:rsidR="007D635C" w:rsidRPr="006442C4">
        <w:rPr>
          <w:rFonts w:ascii="Times New Roman" w:hAnsi="Times New Roman" w:cs="Times New Roman"/>
          <w:color w:val="000000" w:themeColor="text1"/>
          <w:lang w:val="en-US"/>
        </w:rPr>
        <w:t xml:space="preserve"> </w:t>
      </w:r>
      <w:proofErr w:type="spellStart"/>
      <w:r w:rsidRPr="006442C4">
        <w:rPr>
          <w:rFonts w:ascii="Times New Roman" w:hAnsi="Times New Roman" w:cs="Times New Roman"/>
          <w:color w:val="29D2F5"/>
          <w:lang w:val="en-US"/>
        </w:rPr>
        <w:t>b_node</w:t>
      </w:r>
      <w:proofErr w:type="spellEnd"/>
      <w:r w:rsidRPr="006442C4">
        <w:rPr>
          <w:rFonts w:ascii="Times New Roman" w:hAnsi="Times New Roman" w:cs="Times New Roman"/>
          <w:color w:val="29D2F5"/>
          <w:lang w:val="en-US"/>
        </w:rPr>
        <w:t xml:space="preserve"> </w:t>
      </w:r>
      <w:r w:rsidRPr="006442C4">
        <w:rPr>
          <w:rFonts w:ascii="Times New Roman" w:hAnsi="Times New Roman" w:cs="Times New Roman"/>
          <w:color w:val="000000" w:themeColor="text1"/>
          <w:lang w:val="en-US"/>
        </w:rPr>
        <w:t xml:space="preserve">+ </w:t>
      </w:r>
      <w:proofErr w:type="spellStart"/>
      <w:r w:rsidRPr="006442C4">
        <w:rPr>
          <w:rFonts w:ascii="Times New Roman" w:hAnsi="Times New Roman" w:cs="Times New Roman"/>
          <w:color w:val="29D2F5"/>
          <w:lang w:val="en-US"/>
        </w:rPr>
        <w:t>num_de</w:t>
      </w:r>
      <w:proofErr w:type="spellEnd"/>
      <w:r w:rsidRPr="006442C4">
        <w:rPr>
          <w:rFonts w:ascii="Times New Roman" w:hAnsi="Times New Roman" w:cs="Times New Roman"/>
          <w:color w:val="000000" w:themeColor="text1"/>
          <w:lang w:val="en-US"/>
        </w:rPr>
        <w:t xml:space="preserve">, </w:t>
      </w:r>
      <w:proofErr w:type="spellStart"/>
      <w:r w:rsidRPr="006442C4">
        <w:rPr>
          <w:rFonts w:ascii="Times New Roman" w:hAnsi="Times New Roman" w:cs="Times New Roman"/>
          <w:color w:val="29D2F5"/>
          <w:lang w:val="en-US"/>
        </w:rPr>
        <w:t>c_node</w:t>
      </w:r>
      <w:proofErr w:type="spellEnd"/>
      <w:r w:rsidR="007D635C" w:rsidRPr="006442C4">
        <w:rPr>
          <w:rFonts w:ascii="Times New Roman" w:hAnsi="Times New Roman" w:cs="Times New Roman"/>
          <w:color w:val="000000" w:themeColor="text1"/>
          <w:lang w:val="en-US"/>
        </w:rPr>
        <w:t>.</w:t>
      </w:r>
      <w:r w:rsidRPr="006442C4">
        <w:rPr>
          <w:rFonts w:ascii="Times New Roman" w:hAnsi="Times New Roman" w:cs="Times New Roman"/>
          <w:color w:val="000000" w:themeColor="text1"/>
          <w:lang w:val="en-US"/>
        </w:rPr>
        <w:t xml:space="preserve"> After obtaining VB VE VC, we initialize</w:t>
      </w:r>
      <w:r w:rsidR="00530B26" w:rsidRPr="006442C4">
        <w:rPr>
          <w:rFonts w:ascii="Times New Roman" w:hAnsi="Times New Roman" w:cs="Times New Roman"/>
          <w:color w:val="000000" w:themeColor="text1"/>
          <w:lang w:val="en-US"/>
        </w:rPr>
        <w:t>d</w:t>
      </w:r>
      <w:r w:rsidRPr="006442C4">
        <w:rPr>
          <w:rFonts w:ascii="Times New Roman" w:hAnsi="Times New Roman" w:cs="Times New Roman"/>
          <w:color w:val="000000" w:themeColor="text1"/>
          <w:lang w:val="en-US"/>
        </w:rPr>
        <w:t xml:space="preserve"> the </w:t>
      </w:r>
      <w:r w:rsidR="00530B26" w:rsidRPr="006442C4">
        <w:rPr>
          <w:rFonts w:ascii="Times New Roman" w:hAnsi="Times New Roman" w:cs="Times New Roman"/>
          <w:color w:val="000000" w:themeColor="text1"/>
          <w:lang w:val="en-US"/>
        </w:rPr>
        <w:t>BJT</w:t>
      </w:r>
      <w:r w:rsidRPr="006442C4">
        <w:rPr>
          <w:rFonts w:ascii="Times New Roman" w:hAnsi="Times New Roman" w:cs="Times New Roman"/>
          <w:color w:val="000000" w:themeColor="text1"/>
          <w:lang w:val="en-US"/>
        </w:rPr>
        <w:t xml:space="preserve"> by putting these into </w:t>
      </w:r>
      <w:r w:rsidR="00530B26" w:rsidRPr="006442C4">
        <w:rPr>
          <w:rFonts w:ascii="Times New Roman" w:hAnsi="Times New Roman" w:cs="Times New Roman"/>
          <w:color w:val="29D2F5"/>
          <w:lang w:val="en-US"/>
        </w:rPr>
        <w:t>class</w:t>
      </w:r>
      <w:r w:rsidR="00530B26" w:rsidRPr="006442C4">
        <w:rPr>
          <w:rFonts w:ascii="Times New Roman" w:hAnsi="Times New Roman" w:cs="Times New Roman"/>
          <w:color w:val="000000" w:themeColor="text1"/>
          <w:lang w:val="en-US"/>
        </w:rPr>
        <w:t xml:space="preserve"> </w:t>
      </w:r>
      <w:proofErr w:type="spellStart"/>
      <w:r w:rsidR="00530B26" w:rsidRPr="006442C4">
        <w:rPr>
          <w:rFonts w:ascii="Times New Roman" w:hAnsi="Times New Roman" w:cs="Times New Roman"/>
          <w:color w:val="00DFA3"/>
          <w:lang w:val="en-US"/>
        </w:rPr>
        <w:t>bjt</w:t>
      </w:r>
      <w:proofErr w:type="spellEnd"/>
      <w:r w:rsidRPr="006442C4">
        <w:rPr>
          <w:rFonts w:ascii="Times New Roman" w:hAnsi="Times New Roman" w:cs="Times New Roman"/>
          <w:color w:val="000000" w:themeColor="text1"/>
          <w:lang w:val="en-US"/>
        </w:rPr>
        <w:t xml:space="preserve">. </w:t>
      </w:r>
    </w:p>
    <w:p w14:paraId="227F9C98" w14:textId="4747FB1A" w:rsidR="001806CA" w:rsidRPr="006442C4" w:rsidRDefault="001806CA" w:rsidP="00BF705E">
      <w:pPr>
        <w:pStyle w:val="ListParagraph"/>
        <w:spacing w:line="480" w:lineRule="auto"/>
        <w:jc w:val="both"/>
        <w:rPr>
          <w:rFonts w:ascii="Times New Roman" w:hAnsi="Times New Roman" w:cs="Times New Roman"/>
          <w:color w:val="FF0000"/>
          <w:lang w:val="en-US"/>
        </w:rPr>
      </w:pPr>
      <w:r w:rsidRPr="006442C4">
        <w:rPr>
          <w:rFonts w:ascii="Times New Roman" w:hAnsi="Times New Roman" w:cs="Times New Roman"/>
          <w:noProof/>
          <w:lang w:val="en-US"/>
        </w:rPr>
        <w:drawing>
          <wp:inline distT="0" distB="0" distL="0" distR="0" wp14:anchorId="02FDE14F" wp14:editId="46B2F0BA">
            <wp:extent cx="5273571" cy="299085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276395" cy="2992452"/>
                    </a:xfrm>
                    <a:prstGeom prst="rect">
                      <a:avLst/>
                    </a:prstGeom>
                  </pic:spPr>
                </pic:pic>
              </a:graphicData>
            </a:graphic>
          </wp:inline>
        </w:drawing>
      </w:r>
    </w:p>
    <w:p w14:paraId="2F78F208" w14:textId="5D00B1D9" w:rsidR="005C3227" w:rsidRPr="006442C4" w:rsidRDefault="005C3227"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(Figure 2</w:t>
      </w:r>
      <w:r w:rsidRPr="006442C4">
        <w:rPr>
          <w:rFonts w:ascii="Times New Roman" w:hAnsi="Times New Roman" w:cs="Times New Roman"/>
          <w:lang w:val="en-US"/>
        </w:rPr>
        <w:t>3</w:t>
      </w:r>
      <w:r w:rsidRPr="006442C4">
        <w:rPr>
          <w:rFonts w:ascii="Times New Roman" w:hAnsi="Times New Roman" w:cs="Times New Roman"/>
          <w:lang w:val="en-US"/>
        </w:rPr>
        <w:t>)</w:t>
      </w:r>
    </w:p>
    <w:p w14:paraId="39060EDB" w14:textId="25E68C97" w:rsidR="006F0543" w:rsidRPr="006442C4" w:rsidRDefault="001806CA" w:rsidP="00BF705E">
      <w:pPr>
        <w:pStyle w:val="ListParagraph"/>
        <w:spacing w:line="480" w:lineRule="auto"/>
        <w:jc w:val="both"/>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The</w:t>
      </w:r>
      <w:r w:rsidR="006F0543" w:rsidRPr="006442C4">
        <w:rPr>
          <w:rFonts w:ascii="Times New Roman" w:hAnsi="Times New Roman" w:cs="Times New Roman"/>
          <w:color w:val="000000" w:themeColor="text1"/>
          <w:lang w:val="en-US"/>
        </w:rPr>
        <w:t xml:space="preserve"> iteration</w:t>
      </w:r>
      <w:r w:rsidRPr="006442C4">
        <w:rPr>
          <w:rFonts w:ascii="Times New Roman" w:hAnsi="Times New Roman" w:cs="Times New Roman"/>
          <w:color w:val="000000" w:themeColor="text1"/>
          <w:lang w:val="en-US"/>
        </w:rPr>
        <w:t xml:space="preserve"> process for MOSFETs is similar to that of BJTs.</w:t>
      </w:r>
    </w:p>
    <w:p w14:paraId="297FB088" w14:textId="77777777" w:rsidR="00FC2432" w:rsidRPr="006442C4" w:rsidRDefault="00FC2432" w:rsidP="00BF705E">
      <w:pPr>
        <w:spacing w:line="480" w:lineRule="auto"/>
        <w:jc w:val="both"/>
        <w:rPr>
          <w:rFonts w:ascii="Times New Roman" w:hAnsi="Times New Roman" w:cs="Times New Roman"/>
          <w:color w:val="000000" w:themeColor="text1"/>
          <w:lang w:val="en-US"/>
        </w:rPr>
      </w:pPr>
    </w:p>
    <w:p w14:paraId="23569EBA" w14:textId="7EB57745" w:rsidR="006F0543" w:rsidRPr="006442C4" w:rsidRDefault="006F0543" w:rsidP="004C2E7A">
      <w:pPr>
        <w:pStyle w:val="ListParagraph"/>
        <w:numPr>
          <w:ilvl w:val="0"/>
          <w:numId w:val="6"/>
        </w:numPr>
        <w:spacing w:line="480" w:lineRule="auto"/>
        <w:jc w:val="both"/>
        <w:rPr>
          <w:rFonts w:ascii="Times New Roman" w:hAnsi="Times New Roman" w:cs="Times New Roman"/>
          <w:color w:val="000000" w:themeColor="text1"/>
          <w:lang w:val="en-US"/>
        </w:rPr>
      </w:pPr>
      <w:proofErr w:type="spellStart"/>
      <w:r w:rsidRPr="006442C4">
        <w:rPr>
          <w:rFonts w:ascii="Times New Roman" w:hAnsi="Times New Roman" w:cs="Times New Roman"/>
          <w:color w:val="BF8F00" w:themeColor="accent4" w:themeShade="BF"/>
          <w:lang w:val="en-US"/>
        </w:rPr>
        <w:lastRenderedPageBreak/>
        <w:t>build_fvm_matrix</w:t>
      </w:r>
      <w:proofErr w:type="spellEnd"/>
      <w:r w:rsidRPr="006442C4">
        <w:rPr>
          <w:rFonts w:ascii="Times New Roman" w:hAnsi="Times New Roman" w:cs="Times New Roman"/>
          <w:color w:val="000000" w:themeColor="text1"/>
          <w:lang w:val="en-US"/>
        </w:rPr>
        <w:t>:</w:t>
      </w:r>
      <w:bookmarkStart w:id="164" w:name="OLE_LINK67"/>
      <w:bookmarkStart w:id="165" w:name="OLE_LINK68"/>
      <w:r w:rsidR="00D9565A" w:rsidRPr="006442C4">
        <w:rPr>
          <w:rFonts w:ascii="Times New Roman" w:hAnsi="Times New Roman" w:cs="Times New Roman"/>
          <w:sz w:val="28"/>
          <w:szCs w:val="28"/>
          <w:lang w:val="en-US"/>
        </w:rPr>
        <w:t xml:space="preserve"> </w:t>
      </w:r>
      <w:r w:rsidR="004D76AA" w:rsidRPr="006442C4">
        <w:rPr>
          <w:rFonts w:ascii="Times New Roman" w:hAnsi="Times New Roman" w:cs="Times New Roman"/>
          <w:lang w:val="en-US"/>
        </w:rPr>
        <w:t xml:space="preserve">We made each row of this matrix the KCL equation with the right side of it equal to zero </w:t>
      </w:r>
      <w:r w:rsidR="004D76AA" w:rsidRPr="006442C4">
        <w:rPr>
          <w:rFonts w:ascii="Times New Roman" w:hAnsi="Times New Roman" w:cs="Times New Roman"/>
          <w:lang w:val="en-US"/>
        </w:rPr>
        <w:t>theoretically</w:t>
      </w:r>
      <w:r w:rsidR="004D76AA" w:rsidRPr="006442C4">
        <w:rPr>
          <w:rFonts w:ascii="Times New Roman" w:hAnsi="Times New Roman" w:cs="Times New Roman"/>
          <w:lang w:val="en-US"/>
        </w:rPr>
        <w:t>, considering all the current flowing in or out of this node, to each node except for the row representing the voltage sources. If the voltage vector provided does not make the equation to be zero, then this value would affect the generation of the next voltage vector.</w:t>
      </w:r>
      <w:r w:rsidR="004D76AA" w:rsidRPr="006442C4">
        <w:rPr>
          <w:rFonts w:ascii="Times New Roman" w:hAnsi="Times New Roman" w:cs="Times New Roman"/>
          <w:lang w:val="en-US"/>
        </w:rPr>
        <w:t xml:space="preserve"> </w:t>
      </w:r>
      <w:r w:rsidRPr="006442C4">
        <w:rPr>
          <w:rFonts w:ascii="Times New Roman" w:hAnsi="Times New Roman" w:cs="Times New Roman"/>
          <w:lang w:val="en-US"/>
        </w:rPr>
        <w:t xml:space="preserve">For the two </w:t>
      </w:r>
      <w:r w:rsidR="007D17D2" w:rsidRPr="006442C4">
        <w:rPr>
          <w:rFonts w:ascii="Times New Roman" w:hAnsi="Times New Roman" w:cs="Times New Roman"/>
          <w:lang w:val="en-US"/>
        </w:rPr>
        <w:t>ways</w:t>
      </w:r>
      <w:r w:rsidRPr="006442C4">
        <w:rPr>
          <w:rFonts w:ascii="Times New Roman" w:hAnsi="Times New Roman" w:cs="Times New Roman"/>
          <w:lang w:val="en-US"/>
        </w:rPr>
        <w:t xml:space="preserve"> of voltage source connection</w:t>
      </w:r>
      <w:r w:rsidR="007D17D2" w:rsidRPr="006442C4">
        <w:rPr>
          <w:rFonts w:ascii="Times New Roman" w:hAnsi="Times New Roman" w:cs="Times New Roman"/>
          <w:lang w:val="en-US"/>
        </w:rPr>
        <w:t>s</w:t>
      </w:r>
      <w:r w:rsidRPr="006442C4">
        <w:rPr>
          <w:rFonts w:ascii="Times New Roman" w:hAnsi="Times New Roman" w:cs="Times New Roman"/>
          <w:lang w:val="en-US"/>
        </w:rPr>
        <w:t>, we use</w:t>
      </w:r>
      <w:r w:rsidR="007D635C" w:rsidRPr="006442C4">
        <w:rPr>
          <w:rFonts w:ascii="Times New Roman" w:hAnsi="Times New Roman" w:cs="Times New Roman"/>
          <w:lang w:val="en-US"/>
        </w:rPr>
        <w:t>d</w:t>
      </w:r>
      <w:r w:rsidRPr="006442C4">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node1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node2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src</m:t>
            </m:r>
          </m:sub>
        </m:sSub>
        <m:r>
          <w:rPr>
            <w:rFonts w:ascii="Cambria Math" w:hAnsi="Cambria Math" w:cs="Times New Roman"/>
            <w:lang w:val="en-US"/>
          </w:rPr>
          <m:t>=0</m:t>
        </m:r>
      </m:oMath>
      <w:r w:rsidRPr="006442C4">
        <w:rPr>
          <w:rFonts w:ascii="Times New Roman" w:hAnsi="Times New Roman" w:cs="Times New Roman"/>
          <w:lang w:val="en-US"/>
        </w:rPr>
        <w:t xml:space="preserve"> to form the </w:t>
      </w:r>
      <w:proofErr w:type="spellStart"/>
      <w:r w:rsidR="007D17D2" w:rsidRPr="006442C4">
        <w:rPr>
          <w:rFonts w:ascii="Times New Roman" w:hAnsi="Times New Roman" w:cs="Times New Roman"/>
          <w:lang w:val="en-US"/>
        </w:rPr>
        <w:t>f</w:t>
      </w:r>
      <w:r w:rsidRPr="006442C4">
        <w:rPr>
          <w:rFonts w:ascii="Times New Roman" w:hAnsi="Times New Roman" w:cs="Times New Roman"/>
          <w:lang w:val="en-US"/>
        </w:rPr>
        <w:t>vm</w:t>
      </w:r>
      <w:proofErr w:type="spellEnd"/>
      <w:r w:rsidRPr="006442C4">
        <w:rPr>
          <w:rFonts w:ascii="Times New Roman" w:hAnsi="Times New Roman" w:cs="Times New Roman"/>
          <w:lang w:val="en-US"/>
        </w:rPr>
        <w:t xml:space="preserve"> </w:t>
      </w:r>
      <w:r w:rsidR="007D17D2" w:rsidRPr="006442C4">
        <w:rPr>
          <w:rFonts w:ascii="Times New Roman" w:hAnsi="Times New Roman" w:cs="Times New Roman"/>
          <w:lang w:val="en-US"/>
        </w:rPr>
        <w:t>m</w:t>
      </w:r>
      <w:r w:rsidRPr="006442C4">
        <w:rPr>
          <w:rFonts w:ascii="Times New Roman" w:hAnsi="Times New Roman" w:cs="Times New Roman"/>
          <w:lang w:val="en-US"/>
        </w:rPr>
        <w:t xml:space="preserve">atrix voltage </w:t>
      </w:r>
      <w:proofErr w:type="spellStart"/>
      <w:proofErr w:type="gramStart"/>
      <w:r w:rsidRPr="006442C4">
        <w:rPr>
          <w:rFonts w:ascii="Times New Roman" w:hAnsi="Times New Roman" w:cs="Times New Roman"/>
          <w:lang w:val="en-US"/>
        </w:rPr>
        <w:t>row.In</w:t>
      </w:r>
      <w:proofErr w:type="spellEnd"/>
      <w:proofErr w:type="gramEnd"/>
      <w:r w:rsidRPr="006442C4">
        <w:rPr>
          <w:rFonts w:ascii="Times New Roman" w:hAnsi="Times New Roman" w:cs="Times New Roman"/>
          <w:lang w:val="en-US"/>
        </w:rPr>
        <w:t xml:space="preserve"> terms of the DC current source, we </w:t>
      </w:r>
      <w:r w:rsidR="007D635C" w:rsidRPr="006442C4">
        <w:rPr>
          <w:rFonts w:ascii="Times New Roman" w:hAnsi="Times New Roman" w:cs="Times New Roman"/>
          <w:lang w:val="en-US"/>
        </w:rPr>
        <w:t>changed</w:t>
      </w:r>
      <w:r w:rsidRPr="006442C4">
        <w:rPr>
          <w:rFonts w:ascii="Times New Roman" w:hAnsi="Times New Roman" w:cs="Times New Roman"/>
          <w:lang w:val="en-US"/>
        </w:rPr>
        <w:t xml:space="preserve"> the general </w:t>
      </w:r>
      <w:proofErr w:type="spellStart"/>
      <w:r w:rsidRPr="006442C4">
        <w:rPr>
          <w:rFonts w:ascii="Times New Roman" w:hAnsi="Times New Roman" w:cs="Times New Roman"/>
          <w:color w:val="29D2F5"/>
          <w:lang w:val="en-US"/>
        </w:rPr>
        <w:t>col_b</w:t>
      </w:r>
      <w:proofErr w:type="spellEnd"/>
      <w:r w:rsidRPr="006442C4">
        <w:rPr>
          <w:rFonts w:ascii="Times New Roman" w:hAnsi="Times New Roman" w:cs="Times New Roman"/>
          <w:lang w:val="en-US"/>
        </w:rPr>
        <w:t xml:space="preserve"> matrix on the right to the left by simply multiply </w:t>
      </w:r>
      <m:oMath>
        <m:r>
          <w:rPr>
            <w:rFonts w:ascii="Cambria Math" w:hAnsi="Cambria Math" w:cs="Times New Roman"/>
            <w:lang w:val="en-US"/>
          </w:rPr>
          <m:t>-1</m:t>
        </m:r>
      </m:oMath>
      <w:r w:rsidRPr="006442C4">
        <w:rPr>
          <w:rFonts w:ascii="Times New Roman" w:hAnsi="Times New Roman" w:cs="Times New Roman"/>
          <w:lang w:val="en-US"/>
        </w:rPr>
        <w:t xml:space="preserve"> for each row. Apart from that, in terms of the non-linear components, since their current is contained in their own class, we only need</w:t>
      </w:r>
      <w:r w:rsidR="007D17D2" w:rsidRPr="006442C4">
        <w:rPr>
          <w:rFonts w:ascii="Times New Roman" w:hAnsi="Times New Roman" w:cs="Times New Roman"/>
          <w:lang w:val="en-US"/>
        </w:rPr>
        <w:t>ed</w:t>
      </w:r>
      <w:r w:rsidRPr="006442C4">
        <w:rPr>
          <w:rFonts w:ascii="Times New Roman" w:hAnsi="Times New Roman" w:cs="Times New Roman"/>
          <w:lang w:val="en-US"/>
        </w:rPr>
        <w:t xml:space="preserve"> to add that current to the row where their nodes are represented.</w:t>
      </w:r>
      <w:r w:rsidR="005C3227" w:rsidRPr="006442C4">
        <w:rPr>
          <w:rFonts w:ascii="Times New Roman" w:hAnsi="Times New Roman" w:cs="Times New Roman"/>
          <w:lang w:val="en-US"/>
        </w:rPr>
        <w:t xml:space="preserve"> </w:t>
      </w:r>
      <w:r w:rsidRPr="006442C4">
        <w:rPr>
          <w:rFonts w:ascii="Times New Roman" w:hAnsi="Times New Roman" w:cs="Times New Roman"/>
          <w:lang w:val="en-US"/>
        </w:rPr>
        <w:t>Lastly, for the Resistor, we consider</w:t>
      </w:r>
      <w:r w:rsidR="007D17D2" w:rsidRPr="006442C4">
        <w:rPr>
          <w:rFonts w:ascii="Times New Roman" w:hAnsi="Times New Roman" w:cs="Times New Roman"/>
          <w:lang w:val="en-US"/>
        </w:rPr>
        <w:t>ed</w:t>
      </w:r>
      <w:r w:rsidRPr="006442C4">
        <w:rPr>
          <w:rFonts w:ascii="Times New Roman" w:hAnsi="Times New Roman" w:cs="Times New Roman"/>
          <w:lang w:val="en-US"/>
        </w:rPr>
        <w:t xml:space="preserve"> two </w:t>
      </w:r>
      <w:r w:rsidR="007D17D2" w:rsidRPr="006442C4">
        <w:rPr>
          <w:rFonts w:ascii="Times New Roman" w:hAnsi="Times New Roman" w:cs="Times New Roman"/>
          <w:lang w:val="en-US"/>
        </w:rPr>
        <w:t xml:space="preserve">ways of </w:t>
      </w:r>
      <w:r w:rsidRPr="006442C4">
        <w:rPr>
          <w:rFonts w:ascii="Times New Roman" w:hAnsi="Times New Roman" w:cs="Times New Roman"/>
          <w:lang w:val="en-US"/>
        </w:rPr>
        <w:t>connection</w:t>
      </w:r>
      <w:r w:rsidR="007D17D2" w:rsidRPr="006442C4">
        <w:rPr>
          <w:rFonts w:ascii="Times New Roman" w:hAnsi="Times New Roman" w:cs="Times New Roman"/>
          <w:lang w:val="en-US"/>
        </w:rPr>
        <w:t>s</w:t>
      </w:r>
      <w:r w:rsidRPr="006442C4">
        <w:rPr>
          <w:rFonts w:ascii="Times New Roman" w:hAnsi="Times New Roman" w:cs="Times New Roman"/>
          <w:lang w:val="en-US"/>
        </w:rPr>
        <w:t>. For</w:t>
      </w:r>
      <w:r w:rsidR="007D17D2" w:rsidRPr="006442C4">
        <w:rPr>
          <w:rFonts w:ascii="Times New Roman" w:hAnsi="Times New Roman" w:cs="Times New Roman"/>
          <w:lang w:val="en-US"/>
        </w:rPr>
        <w:t xml:space="preserve"> </w:t>
      </w:r>
      <w:r w:rsidRPr="006442C4">
        <w:rPr>
          <w:rFonts w:ascii="Times New Roman" w:hAnsi="Times New Roman" w:cs="Times New Roman"/>
          <w:lang w:val="en-US"/>
        </w:rPr>
        <w:t>resistor</w:t>
      </w:r>
      <w:r w:rsidR="007D17D2" w:rsidRPr="006442C4">
        <w:rPr>
          <w:rFonts w:ascii="Times New Roman" w:hAnsi="Times New Roman" w:cs="Times New Roman"/>
          <w:lang w:val="en-US"/>
        </w:rPr>
        <w:t>s</w:t>
      </w:r>
      <w:r w:rsidRPr="006442C4">
        <w:rPr>
          <w:rFonts w:ascii="Times New Roman" w:hAnsi="Times New Roman" w:cs="Times New Roman"/>
          <w:lang w:val="en-US"/>
        </w:rPr>
        <w:t xml:space="preserve"> connecting to the two nodes, we add</w:t>
      </w:r>
      <w:r w:rsidR="007D17D2" w:rsidRPr="006442C4">
        <w:rPr>
          <w:rFonts w:ascii="Times New Roman" w:hAnsi="Times New Roman" w:cs="Times New Roman"/>
          <w:lang w:val="en-US"/>
        </w:rPr>
        <w:t>ed</w:t>
      </w:r>
      <w:r w:rsidRPr="006442C4">
        <w:rPr>
          <w:rFonts w:ascii="Times New Roman" w:hAnsi="Times New Roman" w:cs="Times New Roman"/>
          <w:lang w:val="en-US"/>
        </w:rPr>
        <w:t xml:space="preserve"> </w:t>
      </w:r>
    </w:p>
    <w:bookmarkEnd w:id="164"/>
    <w:bookmarkEnd w:id="165"/>
    <w:p w14:paraId="4D92A693" w14:textId="22A41345" w:rsidR="007D17D2" w:rsidRPr="006442C4" w:rsidRDefault="006F0543" w:rsidP="00BF705E">
      <w:pPr>
        <w:spacing w:line="480" w:lineRule="auto"/>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m:t>
              </m:r>
              <m:r>
                <w:rPr>
                  <w:rFonts w:ascii="Cambria Math" w:hAnsi="Cambria Math" w:cs="Times New Roman"/>
                  <w:lang w:val="en-US"/>
                </w:rPr>
                <m:t>v</m:t>
              </m:r>
            </m:e>
            <m:sub>
              <m:r>
                <w:rPr>
                  <w:rFonts w:ascii="Cambria Math" w:hAnsi="Cambria Math" w:cs="Times New Roman"/>
                  <w:lang w:val="en-US"/>
                </w:rPr>
                <m:t>node1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node2</m:t>
              </m:r>
            </m:sub>
          </m:sSub>
          <m:r>
            <w:rPr>
              <w:rFonts w:ascii="Cambria Math" w:hAnsi="Cambria Math" w:cs="Times New Roman"/>
              <w:lang w:val="en-US"/>
            </w:rPr>
            <m:t>)*Cond+else=0</m:t>
          </m:r>
        </m:oMath>
      </m:oMathPara>
    </w:p>
    <w:p w14:paraId="0B0BC010" w14:textId="5CD3D16B" w:rsidR="005C3227" w:rsidRPr="006442C4" w:rsidRDefault="007D17D2"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583C9809" wp14:editId="097E2650">
            <wp:extent cx="5202707" cy="13245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1715" cy="1329437"/>
                    </a:xfrm>
                    <a:prstGeom prst="rect">
                      <a:avLst/>
                    </a:prstGeom>
                  </pic:spPr>
                </pic:pic>
              </a:graphicData>
            </a:graphic>
          </wp:inline>
        </w:drawing>
      </w:r>
      <w:r w:rsidRPr="006442C4">
        <w:rPr>
          <w:rFonts w:ascii="Times New Roman" w:hAnsi="Times New Roman" w:cs="Times New Roman"/>
          <w:lang w:val="en-US"/>
        </w:rPr>
        <w:t xml:space="preserve"> </w:t>
      </w:r>
      <w:bookmarkStart w:id="166" w:name="OLE_LINK69"/>
      <w:bookmarkStart w:id="167" w:name="OLE_LINK70"/>
    </w:p>
    <w:p w14:paraId="4515EB22" w14:textId="116B4326" w:rsidR="005C3227" w:rsidRPr="006442C4" w:rsidRDefault="005C3227"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(Figure 24)</w:t>
      </w:r>
    </w:p>
    <w:p w14:paraId="7CAE892A" w14:textId="3B053B6E" w:rsidR="00F536BE" w:rsidRPr="006442C4" w:rsidRDefault="007D17D2"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Fo</w:t>
      </w:r>
      <w:r w:rsidRPr="006442C4">
        <w:rPr>
          <w:rFonts w:ascii="Times New Roman" w:hAnsi="Times New Roman" w:cs="Times New Roman"/>
          <w:lang w:val="en-US"/>
        </w:rPr>
        <w:t>r</w:t>
      </w:r>
      <w:r w:rsidRPr="006442C4">
        <w:rPr>
          <w:rFonts w:ascii="Times New Roman" w:hAnsi="Times New Roman" w:cs="Times New Roman"/>
          <w:lang w:val="en-US"/>
        </w:rPr>
        <w:t xml:space="preserve"> resistor</w:t>
      </w:r>
      <w:r w:rsidRPr="006442C4">
        <w:rPr>
          <w:rFonts w:ascii="Times New Roman" w:hAnsi="Times New Roman" w:cs="Times New Roman"/>
          <w:lang w:val="en-US"/>
        </w:rPr>
        <w:t>s</w:t>
      </w:r>
      <w:r w:rsidRPr="006442C4">
        <w:rPr>
          <w:rFonts w:ascii="Times New Roman" w:hAnsi="Times New Roman" w:cs="Times New Roman"/>
          <w:lang w:val="en-US"/>
        </w:rPr>
        <w:t xml:space="preserve"> connecting to the ground</w:t>
      </w:r>
      <w:r w:rsidRPr="006442C4">
        <w:rPr>
          <w:rFonts w:ascii="Times New Roman" w:hAnsi="Times New Roman" w:cs="Times New Roman"/>
          <w:lang w:val="en-US"/>
        </w:rPr>
        <w:t>,</w:t>
      </w:r>
      <w:r w:rsidRPr="006442C4">
        <w:rPr>
          <w:rFonts w:ascii="Times New Roman" w:hAnsi="Times New Roman" w:cs="Times New Roman"/>
          <w:lang w:val="en-US"/>
        </w:rPr>
        <w:t xml:space="preserve"> we only consider</w:t>
      </w:r>
      <w:r w:rsidRPr="006442C4">
        <w:rPr>
          <w:rFonts w:ascii="Times New Roman" w:hAnsi="Times New Roman" w:cs="Times New Roman"/>
          <w:lang w:val="en-US"/>
        </w:rPr>
        <w:t>ed</w:t>
      </w:r>
      <w:r w:rsidRPr="006442C4">
        <w:rPr>
          <w:rFonts w:ascii="Times New Roman" w:hAnsi="Times New Roman" w:cs="Times New Roman"/>
          <w:lang w:val="en-US"/>
        </w:rPr>
        <w:t xml:space="preserve"> the node that is not connecting to the ground and add</w:t>
      </w:r>
      <w:r w:rsidRPr="006442C4">
        <w:rPr>
          <w:rFonts w:ascii="Times New Roman" w:hAnsi="Times New Roman" w:cs="Times New Roman"/>
          <w:lang w:val="en-US"/>
        </w:rPr>
        <w:t>ed</w:t>
      </w:r>
      <w:r w:rsidRPr="006442C4">
        <w:rPr>
          <w:rFonts w:ascii="Times New Roman" w:hAnsi="Times New Roman" w:cs="Times New Roman"/>
          <w:lang w:val="en-US"/>
        </w:rPr>
        <w:t xml:space="preserve"> the </w:t>
      </w:r>
      <w:r w:rsidRPr="006442C4">
        <w:rPr>
          <w:rFonts w:ascii="Times New Roman" w:hAnsi="Times New Roman" w:cs="Times New Roman"/>
          <w:lang w:val="en-US"/>
        </w:rPr>
        <w:t xml:space="preserve">product of the </w:t>
      </w:r>
      <w:r w:rsidRPr="006442C4">
        <w:rPr>
          <w:rFonts w:ascii="Times New Roman" w:hAnsi="Times New Roman" w:cs="Times New Roman"/>
          <w:lang w:val="en-US"/>
        </w:rPr>
        <w:t xml:space="preserve">voltage of that node times the conductance. That is all for </w:t>
      </w:r>
      <w:proofErr w:type="spellStart"/>
      <w:r w:rsidRPr="006442C4">
        <w:rPr>
          <w:rFonts w:ascii="Times New Roman" w:hAnsi="Times New Roman" w:cs="Times New Roman"/>
          <w:lang w:val="en-US"/>
        </w:rPr>
        <w:t>f</w:t>
      </w:r>
      <w:r w:rsidRPr="006442C4">
        <w:rPr>
          <w:rFonts w:ascii="Times New Roman" w:hAnsi="Times New Roman" w:cs="Times New Roman"/>
          <w:lang w:val="en-US"/>
        </w:rPr>
        <w:t>vm</w:t>
      </w:r>
      <w:proofErr w:type="spellEnd"/>
      <w:r w:rsidRPr="006442C4">
        <w:rPr>
          <w:rFonts w:ascii="Times New Roman" w:hAnsi="Times New Roman" w:cs="Times New Roman"/>
          <w:lang w:val="en-US"/>
        </w:rPr>
        <w:t xml:space="preserve"> matrix</w:t>
      </w:r>
      <w:r w:rsidRPr="006442C4">
        <w:rPr>
          <w:rFonts w:ascii="Times New Roman" w:hAnsi="Times New Roman" w:cs="Times New Roman"/>
          <w:lang w:val="en-US"/>
        </w:rPr>
        <w:t>.</w:t>
      </w:r>
      <w:bookmarkEnd w:id="166"/>
      <w:bookmarkEnd w:id="167"/>
    </w:p>
    <w:p w14:paraId="52C5C5A0" w14:textId="5574D1B4" w:rsidR="005C3227" w:rsidRPr="006442C4" w:rsidRDefault="005C3227" w:rsidP="00BF705E">
      <w:pPr>
        <w:pStyle w:val="ListParagraph"/>
        <w:spacing w:line="480" w:lineRule="auto"/>
        <w:jc w:val="both"/>
        <w:rPr>
          <w:rFonts w:ascii="Times New Roman" w:hAnsi="Times New Roman" w:cs="Times New Roman"/>
          <w:lang w:val="en-US"/>
        </w:rPr>
      </w:pPr>
    </w:p>
    <w:p w14:paraId="7D9DD727" w14:textId="2B540189" w:rsidR="005C3227" w:rsidRPr="006442C4" w:rsidRDefault="005C3227" w:rsidP="00BF705E">
      <w:pPr>
        <w:pStyle w:val="ListParagraph"/>
        <w:spacing w:line="480" w:lineRule="auto"/>
        <w:jc w:val="both"/>
        <w:rPr>
          <w:rFonts w:ascii="Times New Roman" w:hAnsi="Times New Roman" w:cs="Times New Roman"/>
          <w:lang w:val="en-US"/>
        </w:rPr>
      </w:pPr>
    </w:p>
    <w:p w14:paraId="50CB9CBE" w14:textId="2E48F2CD" w:rsidR="005C3227" w:rsidRPr="006442C4" w:rsidRDefault="005C3227" w:rsidP="00BF705E">
      <w:pPr>
        <w:pStyle w:val="ListParagraph"/>
        <w:spacing w:line="480" w:lineRule="auto"/>
        <w:jc w:val="both"/>
        <w:rPr>
          <w:rFonts w:ascii="Times New Roman" w:hAnsi="Times New Roman" w:cs="Times New Roman"/>
          <w:lang w:val="en-US"/>
        </w:rPr>
      </w:pPr>
    </w:p>
    <w:p w14:paraId="1DDF6D46" w14:textId="77777777" w:rsidR="005C3227" w:rsidRPr="006442C4" w:rsidRDefault="005C3227" w:rsidP="00BF705E">
      <w:pPr>
        <w:spacing w:line="480" w:lineRule="auto"/>
        <w:jc w:val="both"/>
        <w:rPr>
          <w:rFonts w:ascii="Times New Roman" w:hAnsi="Times New Roman" w:cs="Times New Roman"/>
          <w:lang w:val="en-US"/>
        </w:rPr>
      </w:pPr>
    </w:p>
    <w:p w14:paraId="5F67EF2A" w14:textId="0E397399" w:rsidR="00C2586A" w:rsidRPr="006442C4" w:rsidRDefault="00F536BE" w:rsidP="00887B4F">
      <w:pPr>
        <w:pStyle w:val="Heading3"/>
        <w:spacing w:line="480" w:lineRule="auto"/>
        <w:rPr>
          <w:rFonts w:ascii="Times New Roman" w:hAnsi="Times New Roman" w:cs="Times New Roman"/>
          <w:color w:val="000000" w:themeColor="text1"/>
          <w:sz w:val="28"/>
          <w:szCs w:val="28"/>
          <w:lang w:val="en-US"/>
        </w:rPr>
      </w:pPr>
      <w:bookmarkStart w:id="168" w:name="_Toc74430087"/>
      <w:bookmarkStart w:id="169" w:name="_Toc74474920"/>
      <w:bookmarkStart w:id="170" w:name="_Toc74475001"/>
      <w:bookmarkStart w:id="171" w:name="_Toc74475057"/>
      <w:bookmarkStart w:id="172" w:name="_Toc74476415"/>
      <w:r w:rsidRPr="006442C4">
        <w:rPr>
          <w:rFonts w:ascii="Times New Roman" w:hAnsi="Times New Roman" w:cs="Times New Roman"/>
          <w:color w:val="000000" w:themeColor="text1"/>
          <w:sz w:val="28"/>
          <w:szCs w:val="28"/>
          <w:lang w:val="en-US"/>
        </w:rPr>
        <w:lastRenderedPageBreak/>
        <w:t xml:space="preserve">4) </w:t>
      </w:r>
      <w:bookmarkStart w:id="173" w:name="OLE_LINK28"/>
      <w:bookmarkStart w:id="174" w:name="OLE_LINK29"/>
      <w:r w:rsidR="00C2586A" w:rsidRPr="006442C4">
        <w:rPr>
          <w:rFonts w:ascii="Times New Roman" w:hAnsi="Times New Roman" w:cs="Times New Roman"/>
          <w:color w:val="000000" w:themeColor="text1"/>
          <w:sz w:val="28"/>
          <w:szCs w:val="28"/>
          <w:lang w:val="en-US"/>
        </w:rPr>
        <w:t>Results</w:t>
      </w:r>
      <w:bookmarkEnd w:id="168"/>
      <w:bookmarkEnd w:id="169"/>
      <w:bookmarkEnd w:id="170"/>
      <w:bookmarkEnd w:id="171"/>
      <w:bookmarkEnd w:id="172"/>
    </w:p>
    <w:p w14:paraId="68D0786A" w14:textId="6ACE5106" w:rsidR="00FC2432" w:rsidRPr="006442C4" w:rsidRDefault="00C2586A"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The final process of obtaining </w:t>
      </w:r>
      <w:r w:rsidR="00D9565A" w:rsidRPr="006442C4">
        <w:rPr>
          <w:rFonts w:ascii="Times New Roman" w:hAnsi="Times New Roman" w:cs="Times New Roman"/>
          <w:lang w:val="en-US"/>
        </w:rPr>
        <w:t>the DC</w:t>
      </w:r>
      <w:r w:rsidRPr="006442C4">
        <w:rPr>
          <w:rFonts w:ascii="Times New Roman" w:hAnsi="Times New Roman" w:cs="Times New Roman"/>
          <w:lang w:val="en-US"/>
        </w:rPr>
        <w:t xml:space="preserve"> operating point is illustrated below</w:t>
      </w:r>
      <w:r w:rsidR="003537EF" w:rsidRPr="006442C4">
        <w:rPr>
          <w:rFonts w:ascii="Times New Roman" w:hAnsi="Times New Roman" w:cs="Times New Roman"/>
          <w:lang w:val="en-US"/>
        </w:rPr>
        <w:t>:</w:t>
      </w:r>
    </w:p>
    <w:bookmarkEnd w:id="173"/>
    <w:bookmarkEnd w:id="174"/>
    <w:p w14:paraId="2201F40C" w14:textId="1A80D26A" w:rsidR="00F536BE" w:rsidRPr="006442C4" w:rsidRDefault="00F536BE" w:rsidP="004C2E7A">
      <w:pPr>
        <w:pStyle w:val="ListParagraph"/>
        <w:numPr>
          <w:ilvl w:val="0"/>
          <w:numId w:val="3"/>
        </w:numPr>
        <w:spacing w:line="480" w:lineRule="auto"/>
        <w:ind w:left="714" w:hanging="357"/>
        <w:jc w:val="both"/>
        <w:rPr>
          <w:rFonts w:ascii="Times New Roman" w:hAnsi="Times New Roman" w:cs="Times New Roman"/>
          <w:sz w:val="22"/>
          <w:szCs w:val="22"/>
          <w:lang w:val="en-US"/>
        </w:rPr>
      </w:pPr>
      <w:proofErr w:type="spellStart"/>
      <w:r w:rsidRPr="006442C4">
        <w:rPr>
          <w:rFonts w:ascii="Times New Roman" w:hAnsi="Times New Roman" w:cs="Times New Roman"/>
          <w:color w:val="BF8F00" w:themeColor="accent4" w:themeShade="BF"/>
          <w:lang w:val="en-US"/>
        </w:rPr>
        <w:t>compare_volt</w:t>
      </w:r>
      <w:proofErr w:type="spellEnd"/>
      <w:r w:rsidRPr="006442C4">
        <w:rPr>
          <w:rFonts w:ascii="Times New Roman" w:hAnsi="Times New Roman" w:cs="Times New Roman"/>
          <w:color w:val="000000" w:themeColor="text1"/>
          <w:lang w:val="en-US"/>
        </w:rPr>
        <w:t xml:space="preserve">: </w:t>
      </w:r>
      <w:r w:rsidR="00D9565A" w:rsidRPr="006442C4">
        <w:rPr>
          <w:rFonts w:ascii="Times New Roman" w:hAnsi="Times New Roman" w:cs="Times New Roman"/>
          <w:color w:val="000000" w:themeColor="text1"/>
          <w:lang w:val="en-US"/>
        </w:rPr>
        <w:t>I</w:t>
      </w:r>
      <w:r w:rsidRPr="006442C4">
        <w:rPr>
          <w:rFonts w:ascii="Times New Roman" w:hAnsi="Times New Roman" w:cs="Times New Roman"/>
          <w:color w:val="000000" w:themeColor="text1"/>
          <w:lang w:val="en-US"/>
        </w:rPr>
        <w:t xml:space="preserve">t is used to compare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x</m:t>
            </m:r>
          </m:e>
          <m:sub>
            <m:r>
              <w:rPr>
                <w:rFonts w:ascii="Cambria Math" w:hAnsi="Cambria Math" w:cs="Times New Roman"/>
                <w:color w:val="000000" w:themeColor="text1"/>
                <w:lang w:val="en-US"/>
              </w:rPr>
              <m:t>n</m:t>
            </m:r>
          </m:sub>
        </m:sSub>
      </m:oMath>
      <w:r w:rsidR="00342C79" w:rsidRPr="006442C4">
        <w:rPr>
          <w:rFonts w:ascii="Times New Roman" w:hAnsi="Times New Roman" w:cs="Times New Roman"/>
          <w:color w:val="000000" w:themeColor="text1"/>
          <w:lang w:val="en-US"/>
        </w:rPr>
        <w:t xml:space="preserve"> and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x</m:t>
            </m:r>
          </m:e>
          <m:sub>
            <m:r>
              <w:rPr>
                <w:rFonts w:ascii="Cambria Math" w:hAnsi="Cambria Math" w:cs="Times New Roman"/>
                <w:color w:val="000000" w:themeColor="text1"/>
                <w:lang w:val="en-US"/>
              </w:rPr>
              <m:t>n+1</m:t>
            </m:r>
          </m:sub>
        </m:sSub>
      </m:oMath>
      <w:r w:rsidRPr="006442C4">
        <w:rPr>
          <w:rFonts w:ascii="Times New Roman" w:hAnsi="Times New Roman" w:cs="Times New Roman"/>
          <w:lang w:val="en-US"/>
        </w:rPr>
        <w:t>. I</w:t>
      </w:r>
      <w:proofErr w:type="spellStart"/>
      <w:r w:rsidRPr="006442C4">
        <w:rPr>
          <w:rFonts w:ascii="Times New Roman" w:hAnsi="Times New Roman" w:cs="Times New Roman"/>
          <w:lang w:val="en-US"/>
        </w:rPr>
        <w:t>f</w:t>
      </w:r>
      <w:proofErr w:type="spellEnd"/>
      <w:r w:rsidRPr="006442C4">
        <w:rPr>
          <w:rFonts w:ascii="Times New Roman" w:hAnsi="Times New Roman" w:cs="Times New Roman"/>
          <w:lang w:val="en-US"/>
        </w:rPr>
        <w:t xml:space="preserve"> the </w:t>
      </w:r>
      <w:r w:rsidR="00747F8B" w:rsidRPr="006442C4">
        <w:rPr>
          <w:rFonts w:ascii="Times New Roman" w:hAnsi="Times New Roman" w:cs="Times New Roman"/>
          <w:lang w:val="en-US"/>
        </w:rPr>
        <w:t xml:space="preserve">value differences of rows between </w:t>
      </w:r>
      <w:r w:rsidR="00823CF9" w:rsidRPr="006442C4">
        <w:rPr>
          <w:rFonts w:ascii="Times New Roman" w:hAnsi="Times New Roman" w:cs="Times New Roman"/>
          <w:lang w:val="en-US"/>
        </w:rPr>
        <w:t xml:space="preserve">them </w:t>
      </w:r>
      <w:r w:rsidR="00D9565A" w:rsidRPr="006442C4">
        <w:rPr>
          <w:rFonts w:ascii="Times New Roman" w:hAnsi="Times New Roman" w:cs="Times New Roman"/>
          <w:lang w:val="en-US"/>
        </w:rPr>
        <w:t>are</w:t>
      </w:r>
      <w:r w:rsidR="00823CF9" w:rsidRPr="006442C4">
        <w:rPr>
          <w:rFonts w:ascii="Times New Roman" w:hAnsi="Times New Roman" w:cs="Times New Roman"/>
          <w:lang w:val="en-US"/>
        </w:rPr>
        <w:t xml:space="preserve"> </w:t>
      </w:r>
      <w:r w:rsidRPr="006442C4">
        <w:rPr>
          <w:rFonts w:ascii="Times New Roman" w:hAnsi="Times New Roman" w:cs="Times New Roman"/>
          <w:lang w:val="en-US"/>
        </w:rPr>
        <w:t>less than 0.001</w:t>
      </w:r>
      <w:r w:rsidR="00D9565A" w:rsidRPr="006442C4">
        <w:rPr>
          <w:rFonts w:ascii="Times New Roman" w:hAnsi="Times New Roman" w:cs="Times New Roman"/>
          <w:lang w:val="en-US"/>
        </w:rPr>
        <w:t>,</w:t>
      </w:r>
      <w:r w:rsidRPr="006442C4">
        <w:rPr>
          <w:rFonts w:ascii="Times New Roman" w:hAnsi="Times New Roman" w:cs="Times New Roman"/>
          <w:lang w:val="en-US"/>
        </w:rPr>
        <w:t xml:space="preserve"> the </w:t>
      </w:r>
      <w:proofErr w:type="spellStart"/>
      <w:r w:rsidRPr="006442C4">
        <w:rPr>
          <w:rFonts w:ascii="Times New Roman" w:hAnsi="Times New Roman" w:cs="Times New Roman"/>
          <w:color w:val="BF8F00" w:themeColor="accent4" w:themeShade="BF"/>
          <w:lang w:val="en-US"/>
        </w:rPr>
        <w:t>compare_volt</w:t>
      </w:r>
      <w:proofErr w:type="spellEnd"/>
      <w:r w:rsidRPr="006442C4">
        <w:rPr>
          <w:rFonts w:ascii="Times New Roman" w:hAnsi="Times New Roman" w:cs="Times New Roman"/>
          <w:lang w:val="en-US"/>
        </w:rPr>
        <w:t xml:space="preserve"> function would return true and terminate the loop.</w:t>
      </w:r>
    </w:p>
    <w:p w14:paraId="5B14F93C" w14:textId="77777777" w:rsidR="00FC2432" w:rsidRPr="006442C4" w:rsidRDefault="00FC2432" w:rsidP="00BF705E">
      <w:pPr>
        <w:pStyle w:val="ListParagraph"/>
        <w:spacing w:line="480" w:lineRule="auto"/>
        <w:ind w:left="714"/>
        <w:jc w:val="both"/>
        <w:rPr>
          <w:rFonts w:ascii="Times New Roman" w:hAnsi="Times New Roman" w:cs="Times New Roman"/>
          <w:sz w:val="22"/>
          <w:szCs w:val="22"/>
          <w:lang w:val="en-US"/>
        </w:rPr>
      </w:pPr>
    </w:p>
    <w:p w14:paraId="3EA8EB8D" w14:textId="35FE30D0" w:rsidR="004B15F3" w:rsidRPr="006442C4" w:rsidRDefault="004B15F3"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recover_circuit</w:t>
      </w:r>
      <w:proofErr w:type="spellEnd"/>
      <w:r w:rsidRPr="006442C4">
        <w:rPr>
          <w:rFonts w:ascii="Times New Roman" w:hAnsi="Times New Roman" w:cs="Times New Roman"/>
          <w:color w:val="000000" w:themeColor="text1"/>
          <w:lang w:val="en-US"/>
        </w:rPr>
        <w:t>:</w:t>
      </w:r>
      <w:r w:rsidRPr="006442C4">
        <w:rPr>
          <w:rFonts w:ascii="Times New Roman" w:hAnsi="Times New Roman" w:cs="Times New Roman"/>
          <w:sz w:val="28"/>
          <w:szCs w:val="28"/>
          <w:lang w:val="en-US"/>
        </w:rPr>
        <w:t xml:space="preserve"> </w:t>
      </w:r>
      <w:r w:rsidRPr="006442C4">
        <w:rPr>
          <w:rFonts w:ascii="Times New Roman" w:hAnsi="Times New Roman" w:cs="Times New Roman"/>
          <w:lang w:val="en-US"/>
        </w:rPr>
        <w:t>Finally, since the column voltage matrix is in the form of short circuit</w:t>
      </w:r>
      <w:r w:rsidR="00D9565A" w:rsidRPr="006442C4">
        <w:rPr>
          <w:rFonts w:ascii="Times New Roman" w:hAnsi="Times New Roman" w:cs="Times New Roman"/>
          <w:lang w:val="en-US"/>
        </w:rPr>
        <w:t>s</w:t>
      </w:r>
      <w:r w:rsidRPr="006442C4">
        <w:rPr>
          <w:rFonts w:ascii="Times New Roman" w:hAnsi="Times New Roman" w:cs="Times New Roman"/>
          <w:lang w:val="en-US"/>
        </w:rPr>
        <w:t xml:space="preserve">, </w:t>
      </w:r>
      <w:r w:rsidR="00D2785E" w:rsidRPr="006442C4">
        <w:rPr>
          <w:rFonts w:ascii="Times New Roman" w:hAnsi="Times New Roman" w:cs="Times New Roman"/>
          <w:lang w:val="en-US"/>
        </w:rPr>
        <w:t>this</w:t>
      </w:r>
      <w:r w:rsidRPr="006442C4">
        <w:rPr>
          <w:rFonts w:ascii="Times New Roman" w:hAnsi="Times New Roman" w:cs="Times New Roman"/>
          <w:lang w:val="en-US"/>
        </w:rPr>
        <w:t xml:space="preserve"> function </w:t>
      </w:r>
      <w:r w:rsidR="00D2785E" w:rsidRPr="006442C4">
        <w:rPr>
          <w:rFonts w:ascii="Times New Roman" w:hAnsi="Times New Roman" w:cs="Times New Roman"/>
          <w:lang w:val="en-US"/>
        </w:rPr>
        <w:t>is built to</w:t>
      </w:r>
      <w:r w:rsidRPr="006442C4">
        <w:rPr>
          <w:rFonts w:ascii="Times New Roman" w:hAnsi="Times New Roman" w:cs="Times New Roman"/>
          <w:lang w:val="en-US"/>
        </w:rPr>
        <w:t xml:space="preserve"> recover the shorted node. Basically, we put the voltage for the reference node</w:t>
      </w:r>
      <w:r w:rsidR="00B6226B" w:rsidRPr="006442C4">
        <w:rPr>
          <w:rFonts w:ascii="Times New Roman" w:hAnsi="Times New Roman" w:cs="Times New Roman"/>
          <w:lang w:val="en-US"/>
        </w:rPr>
        <w:t>s</w:t>
      </w:r>
      <w:r w:rsidRPr="006442C4">
        <w:rPr>
          <w:rFonts w:ascii="Times New Roman" w:hAnsi="Times New Roman" w:cs="Times New Roman"/>
          <w:lang w:val="en-US"/>
        </w:rPr>
        <w:t xml:space="preserve"> to the</w:t>
      </w:r>
      <w:r w:rsidR="00B6226B" w:rsidRPr="006442C4">
        <w:rPr>
          <w:rFonts w:ascii="Times New Roman" w:hAnsi="Times New Roman" w:cs="Times New Roman"/>
          <w:lang w:val="en-US"/>
        </w:rPr>
        <w:t xml:space="preserve"> </w:t>
      </w:r>
      <w:r w:rsidRPr="006442C4">
        <w:rPr>
          <w:rFonts w:ascii="Times New Roman" w:hAnsi="Times New Roman" w:cs="Times New Roman"/>
          <w:lang w:val="en-US"/>
        </w:rPr>
        <w:t>row position</w:t>
      </w:r>
      <w:r w:rsidR="00B6226B" w:rsidRPr="006442C4">
        <w:rPr>
          <w:rFonts w:ascii="Times New Roman" w:hAnsi="Times New Roman" w:cs="Times New Roman"/>
          <w:lang w:val="en-US"/>
        </w:rPr>
        <w:t xml:space="preserve"> of the short nodes</w:t>
      </w:r>
      <w:r w:rsidRPr="006442C4">
        <w:rPr>
          <w:rFonts w:ascii="Times New Roman" w:hAnsi="Times New Roman" w:cs="Times New Roman"/>
          <w:lang w:val="en-US"/>
        </w:rPr>
        <w:t>.</w:t>
      </w:r>
    </w:p>
    <w:p w14:paraId="5DE418D9" w14:textId="1D356B9C" w:rsidR="00FC2432" w:rsidRPr="006442C4" w:rsidRDefault="00B6226B" w:rsidP="00BF705E">
      <w:pPr>
        <w:pStyle w:val="ListParagraph"/>
        <w:spacing w:line="480" w:lineRule="auto"/>
        <w:ind w:left="714"/>
        <w:jc w:val="center"/>
        <w:rPr>
          <w:rFonts w:ascii="Times New Roman" w:hAnsi="Times New Roman" w:cs="Times New Roman"/>
          <w:lang w:val="en-US"/>
        </w:rPr>
      </w:pPr>
      <w:r w:rsidRPr="006442C4">
        <w:rPr>
          <w:rFonts w:ascii="Times New Roman" w:hAnsi="Times New Roman" w:cs="Times New Roman"/>
          <w:noProof/>
          <w:sz w:val="28"/>
          <w:szCs w:val="28"/>
          <w:lang w:val="en-US"/>
        </w:rPr>
        <w:drawing>
          <wp:inline distT="0" distB="0" distL="0" distR="0" wp14:anchorId="730BA964" wp14:editId="434225C8">
            <wp:extent cx="4761080" cy="2324100"/>
            <wp:effectExtent l="0" t="0" r="190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6"/>
                    <a:stretch>
                      <a:fillRect/>
                    </a:stretch>
                  </pic:blipFill>
                  <pic:spPr>
                    <a:xfrm>
                      <a:off x="0" y="0"/>
                      <a:ext cx="4823185" cy="2354416"/>
                    </a:xfrm>
                    <a:prstGeom prst="rect">
                      <a:avLst/>
                    </a:prstGeom>
                  </pic:spPr>
                </pic:pic>
              </a:graphicData>
            </a:graphic>
          </wp:inline>
        </w:drawing>
      </w:r>
    </w:p>
    <w:p w14:paraId="256DF71F" w14:textId="07553491" w:rsidR="003537EF" w:rsidRPr="006442C4" w:rsidRDefault="003537EF" w:rsidP="00BF705E">
      <w:pPr>
        <w:pStyle w:val="ListParagraph"/>
        <w:spacing w:line="480" w:lineRule="auto"/>
        <w:ind w:left="714"/>
        <w:jc w:val="center"/>
        <w:rPr>
          <w:rFonts w:ascii="Times New Roman" w:hAnsi="Times New Roman" w:cs="Times New Roman"/>
          <w:lang w:val="en-US"/>
        </w:rPr>
      </w:pPr>
      <w:r w:rsidRPr="006442C4">
        <w:rPr>
          <w:rFonts w:ascii="Times New Roman" w:hAnsi="Times New Roman" w:cs="Times New Roman"/>
          <w:lang w:val="en-US"/>
        </w:rPr>
        <w:t>(Figure 25)</w:t>
      </w:r>
    </w:p>
    <w:p w14:paraId="764ADAE2" w14:textId="6B787E8E" w:rsidR="00FC2432" w:rsidRPr="006442C4" w:rsidRDefault="00D9565A" w:rsidP="00BF705E">
      <w:pPr>
        <w:pStyle w:val="ListParagraph"/>
        <w:spacing w:line="480" w:lineRule="auto"/>
        <w:ind w:left="714"/>
        <w:jc w:val="both"/>
        <w:rPr>
          <w:rFonts w:ascii="Times New Roman" w:hAnsi="Times New Roman" w:cs="Times New Roman"/>
          <w:color w:val="000000" w:themeColor="text1"/>
          <w:lang w:val="en-US"/>
        </w:rPr>
      </w:pPr>
      <w:r w:rsidRPr="006442C4">
        <w:rPr>
          <w:rFonts w:ascii="Times New Roman" w:hAnsi="Times New Roman" w:cs="Times New Roman"/>
          <w:lang w:val="en-US"/>
        </w:rPr>
        <w:t>W</w:t>
      </w:r>
      <w:r w:rsidR="00B6226B" w:rsidRPr="006442C4">
        <w:rPr>
          <w:rFonts w:ascii="Times New Roman" w:hAnsi="Times New Roman" w:cs="Times New Roman"/>
          <w:lang w:val="en-US"/>
        </w:rPr>
        <w:t>e first buil</w:t>
      </w:r>
      <w:r w:rsidR="00B6226B" w:rsidRPr="006442C4">
        <w:rPr>
          <w:rFonts w:ascii="Times New Roman" w:hAnsi="Times New Roman" w:cs="Times New Roman"/>
          <w:lang w:val="en-US"/>
        </w:rPr>
        <w:t>t</w:t>
      </w:r>
      <w:r w:rsidR="00B6226B" w:rsidRPr="006442C4">
        <w:rPr>
          <w:rFonts w:ascii="Times New Roman" w:hAnsi="Times New Roman" w:cs="Times New Roman"/>
          <w:lang w:val="en-US"/>
        </w:rPr>
        <w:t xml:space="preserve"> a new matrix with the row number equal to the sum of </w:t>
      </w:r>
      <w:r w:rsidRPr="006442C4">
        <w:rPr>
          <w:rFonts w:ascii="Times New Roman" w:hAnsi="Times New Roman" w:cs="Times New Roman"/>
          <w:lang w:val="en-US"/>
        </w:rPr>
        <w:t xml:space="preserve">the </w:t>
      </w:r>
      <w:r w:rsidR="00B6226B" w:rsidRPr="006442C4">
        <w:rPr>
          <w:rFonts w:ascii="Times New Roman" w:hAnsi="Times New Roman" w:cs="Times New Roman"/>
          <w:lang w:val="en-US"/>
        </w:rPr>
        <w:t>short circuit voltage matrix and the number of short nodes. Then we fill</w:t>
      </w:r>
      <w:r w:rsidR="0052724C" w:rsidRPr="006442C4">
        <w:rPr>
          <w:rFonts w:ascii="Times New Roman" w:hAnsi="Times New Roman" w:cs="Times New Roman"/>
          <w:lang w:val="en-US"/>
        </w:rPr>
        <w:t>ed</w:t>
      </w:r>
      <w:r w:rsidR="00B6226B" w:rsidRPr="006442C4">
        <w:rPr>
          <w:rFonts w:ascii="Times New Roman" w:hAnsi="Times New Roman" w:cs="Times New Roman"/>
          <w:lang w:val="en-US"/>
        </w:rPr>
        <w:t xml:space="preserve"> in the new matrix with the short circuit voltage to </w:t>
      </w:r>
      <w:r w:rsidR="0052724C" w:rsidRPr="006442C4">
        <w:rPr>
          <w:rFonts w:ascii="Times New Roman" w:hAnsi="Times New Roman" w:cs="Times New Roman"/>
          <w:lang w:val="en-US"/>
        </w:rPr>
        <w:t>the</w:t>
      </w:r>
      <w:r w:rsidR="00B6226B" w:rsidRPr="006442C4">
        <w:rPr>
          <w:rFonts w:ascii="Times New Roman" w:hAnsi="Times New Roman" w:cs="Times New Roman"/>
          <w:lang w:val="en-US"/>
        </w:rPr>
        <w:t xml:space="preserve"> position </w:t>
      </w:r>
      <w:r w:rsidR="0052724C" w:rsidRPr="006442C4">
        <w:rPr>
          <w:rFonts w:ascii="Times New Roman" w:hAnsi="Times New Roman" w:cs="Times New Roman"/>
          <w:lang w:val="en-US"/>
        </w:rPr>
        <w:t xml:space="preserve">determined </w:t>
      </w:r>
      <w:r w:rsidR="00B6226B" w:rsidRPr="006442C4">
        <w:rPr>
          <w:rFonts w:ascii="Times New Roman" w:hAnsi="Times New Roman" w:cs="Times New Roman"/>
          <w:lang w:val="en-US"/>
        </w:rPr>
        <w:t xml:space="preserve">by </w:t>
      </w:r>
      <w:proofErr w:type="spellStart"/>
      <w:r w:rsidR="00747F8B" w:rsidRPr="006442C4">
        <w:rPr>
          <w:rFonts w:ascii="Times New Roman" w:hAnsi="Times New Roman" w:cs="Times New Roman"/>
          <w:color w:val="BF8F00" w:themeColor="accent4" w:themeShade="BF"/>
          <w:lang w:val="en-US"/>
        </w:rPr>
        <w:t>short_str</w:t>
      </w:r>
      <w:proofErr w:type="spellEnd"/>
      <w:r w:rsidR="00B6226B" w:rsidRPr="006442C4">
        <w:rPr>
          <w:rFonts w:ascii="Times New Roman" w:hAnsi="Times New Roman" w:cs="Times New Roman"/>
          <w:color w:val="BF8F00" w:themeColor="accent4" w:themeShade="BF"/>
          <w:lang w:val="en-US"/>
        </w:rPr>
        <w:t xml:space="preserve"> </w:t>
      </w:r>
      <w:r w:rsidR="00B6226B" w:rsidRPr="006442C4">
        <w:rPr>
          <w:rFonts w:ascii="Times New Roman" w:hAnsi="Times New Roman" w:cs="Times New Roman"/>
          <w:lang w:val="en-US"/>
        </w:rPr>
        <w:t xml:space="preserve">that returns the vector of the reference node position. Finally, </w:t>
      </w:r>
      <w:r w:rsidR="00B6226B" w:rsidRPr="006442C4">
        <w:rPr>
          <w:rFonts w:ascii="Times New Roman" w:hAnsi="Times New Roman" w:cs="Times New Roman"/>
          <w:color w:val="000000" w:themeColor="text1"/>
          <w:lang w:val="en-US"/>
        </w:rPr>
        <w:t>we fill</w:t>
      </w:r>
      <w:r w:rsidR="0052724C" w:rsidRPr="006442C4">
        <w:rPr>
          <w:rFonts w:ascii="Times New Roman" w:hAnsi="Times New Roman" w:cs="Times New Roman"/>
          <w:color w:val="000000" w:themeColor="text1"/>
          <w:lang w:val="en-US"/>
        </w:rPr>
        <w:t>ed</w:t>
      </w:r>
      <w:r w:rsidR="00B6226B" w:rsidRPr="006442C4">
        <w:rPr>
          <w:rFonts w:ascii="Times New Roman" w:hAnsi="Times New Roman" w:cs="Times New Roman"/>
          <w:color w:val="000000" w:themeColor="text1"/>
          <w:lang w:val="en-US"/>
        </w:rPr>
        <w:t xml:space="preserve"> in the short node</w:t>
      </w:r>
      <w:r w:rsidR="0052724C" w:rsidRPr="006442C4">
        <w:rPr>
          <w:rFonts w:ascii="Times New Roman" w:hAnsi="Times New Roman" w:cs="Times New Roman"/>
          <w:color w:val="000000" w:themeColor="text1"/>
          <w:lang w:val="en-US"/>
        </w:rPr>
        <w:t>s</w:t>
      </w:r>
      <w:r w:rsidR="00B6226B" w:rsidRPr="006442C4">
        <w:rPr>
          <w:rFonts w:ascii="Times New Roman" w:hAnsi="Times New Roman" w:cs="Times New Roman"/>
          <w:color w:val="000000" w:themeColor="text1"/>
          <w:lang w:val="en-US"/>
        </w:rPr>
        <w:t xml:space="preserve"> by putting the value of the reference node</w:t>
      </w:r>
      <w:r w:rsidR="0052724C" w:rsidRPr="006442C4">
        <w:rPr>
          <w:rFonts w:ascii="Times New Roman" w:hAnsi="Times New Roman" w:cs="Times New Roman"/>
          <w:color w:val="000000" w:themeColor="text1"/>
          <w:lang w:val="en-US"/>
        </w:rPr>
        <w:t>s</w:t>
      </w:r>
      <w:r w:rsidR="00B6226B" w:rsidRPr="006442C4">
        <w:rPr>
          <w:rFonts w:ascii="Times New Roman" w:hAnsi="Times New Roman" w:cs="Times New Roman"/>
          <w:color w:val="000000" w:themeColor="text1"/>
          <w:lang w:val="en-US"/>
        </w:rPr>
        <w:t xml:space="preserve"> to the short node</w:t>
      </w:r>
      <w:r w:rsidR="0052724C" w:rsidRPr="006442C4">
        <w:rPr>
          <w:rFonts w:ascii="Times New Roman" w:hAnsi="Times New Roman" w:cs="Times New Roman"/>
          <w:color w:val="000000" w:themeColor="text1"/>
          <w:lang w:val="en-US"/>
        </w:rPr>
        <w:t>s</w:t>
      </w:r>
      <w:r w:rsidR="00B6226B" w:rsidRPr="006442C4">
        <w:rPr>
          <w:rFonts w:ascii="Times New Roman" w:hAnsi="Times New Roman" w:cs="Times New Roman"/>
          <w:color w:val="000000" w:themeColor="text1"/>
          <w:lang w:val="en-US"/>
        </w:rPr>
        <w:t>.</w:t>
      </w:r>
    </w:p>
    <w:p w14:paraId="089BF058" w14:textId="77777777" w:rsidR="003537EF" w:rsidRPr="006442C4" w:rsidRDefault="003537EF" w:rsidP="00BF705E">
      <w:pPr>
        <w:pStyle w:val="ListParagraph"/>
        <w:spacing w:line="480" w:lineRule="auto"/>
        <w:ind w:left="714"/>
        <w:jc w:val="both"/>
        <w:rPr>
          <w:rFonts w:ascii="Times New Roman" w:hAnsi="Times New Roman" w:cs="Times New Roman"/>
          <w:color w:val="000000" w:themeColor="text1"/>
          <w:lang w:val="en-US"/>
        </w:rPr>
      </w:pPr>
    </w:p>
    <w:p w14:paraId="543A5AC0" w14:textId="3C3670FE" w:rsidR="00CA5B9D" w:rsidRPr="006442C4" w:rsidRDefault="008F24C3" w:rsidP="004C2E7A">
      <w:pPr>
        <w:pStyle w:val="ListParagraph"/>
        <w:numPr>
          <w:ilvl w:val="0"/>
          <w:numId w:val="3"/>
        </w:numPr>
        <w:spacing w:line="480" w:lineRule="auto"/>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get_standard_volt</w:t>
      </w:r>
      <w:proofErr w:type="spellEnd"/>
      <w:r w:rsidRPr="006442C4">
        <w:rPr>
          <w:rFonts w:ascii="Times New Roman" w:hAnsi="Times New Roman" w:cs="Times New Roman"/>
          <w:lang w:val="en-US"/>
        </w:rPr>
        <w:t>:</w:t>
      </w:r>
      <w:r w:rsidR="00CA5B9D" w:rsidRPr="006442C4">
        <w:rPr>
          <w:rFonts w:ascii="Times New Roman" w:hAnsi="Times New Roman" w:cs="Times New Roman"/>
          <w:lang w:val="en-US"/>
        </w:rPr>
        <w:t xml:space="preserve"> T</w:t>
      </w:r>
      <w:r w:rsidR="00CA5B9D" w:rsidRPr="006442C4">
        <w:rPr>
          <w:rFonts w:ascii="Times New Roman" w:hAnsi="Times New Roman" w:cs="Times New Roman"/>
          <w:lang w:val="en-US"/>
        </w:rPr>
        <w:t xml:space="preserve">his function applies the Newton Raphson method, which uses the </w:t>
      </w:r>
      <w:proofErr w:type="spellStart"/>
      <w:r w:rsidR="00CA5B9D" w:rsidRPr="006442C4">
        <w:rPr>
          <w:rFonts w:ascii="Times New Roman" w:hAnsi="Times New Roman" w:cs="Times New Roman"/>
          <w:color w:val="BF8F00" w:themeColor="accent4" w:themeShade="BF"/>
          <w:lang w:val="en-US"/>
        </w:rPr>
        <w:t>compare_volt</w:t>
      </w:r>
      <w:proofErr w:type="spellEnd"/>
      <w:r w:rsidR="00CA5B9D" w:rsidRPr="006442C4">
        <w:rPr>
          <w:rFonts w:ascii="Times New Roman" w:hAnsi="Times New Roman" w:cs="Times New Roman"/>
          <w:lang w:val="en-US"/>
        </w:rPr>
        <w:t xml:space="preserve"> and </w:t>
      </w:r>
      <w:proofErr w:type="spellStart"/>
      <w:r w:rsidR="00CA5B9D" w:rsidRPr="006442C4">
        <w:rPr>
          <w:rFonts w:ascii="Times New Roman" w:hAnsi="Times New Roman" w:cs="Times New Roman"/>
          <w:color w:val="BF8F00" w:themeColor="accent4" w:themeShade="BF"/>
          <w:lang w:val="en-US"/>
        </w:rPr>
        <w:t>recover_circuit</w:t>
      </w:r>
      <w:proofErr w:type="spellEnd"/>
      <w:r w:rsidR="00CA5B9D" w:rsidRPr="006442C4">
        <w:rPr>
          <w:rFonts w:ascii="Times New Roman" w:hAnsi="Times New Roman" w:cs="Times New Roman"/>
          <w:color w:val="BF8F00" w:themeColor="accent4" w:themeShade="BF"/>
          <w:lang w:val="en-US"/>
        </w:rPr>
        <w:t xml:space="preserve"> </w:t>
      </w:r>
      <w:r w:rsidR="00CA5B9D" w:rsidRPr="006442C4">
        <w:rPr>
          <w:rFonts w:ascii="Times New Roman" w:hAnsi="Times New Roman" w:cs="Times New Roman"/>
          <w:lang w:val="en-US"/>
        </w:rPr>
        <w:t>and produces the DC operating point for each node.</w:t>
      </w:r>
    </w:p>
    <w:p w14:paraId="4B795C57" w14:textId="22D97252" w:rsidR="000C2FCC" w:rsidRPr="006442C4" w:rsidRDefault="00C820A4" w:rsidP="00887B4F">
      <w:pPr>
        <w:pStyle w:val="Heading2"/>
        <w:rPr>
          <w:rFonts w:eastAsia="Times New Roman" w:cs="Times New Roman"/>
          <w:szCs w:val="32"/>
          <w:lang w:val="en-US"/>
        </w:rPr>
      </w:pPr>
      <w:bookmarkStart w:id="175" w:name="_Toc74430088"/>
      <w:bookmarkStart w:id="176" w:name="_Toc74474921"/>
      <w:bookmarkStart w:id="177" w:name="_Toc74475002"/>
      <w:bookmarkStart w:id="178" w:name="_Toc74475058"/>
      <w:bookmarkStart w:id="179" w:name="_Toc74476416"/>
      <w:r w:rsidRPr="006442C4">
        <w:rPr>
          <w:rFonts w:eastAsia="Times New Roman" w:cs="Times New Roman"/>
          <w:szCs w:val="32"/>
          <w:lang w:val="en-US"/>
        </w:rPr>
        <w:lastRenderedPageBreak/>
        <w:t>AC analysis</w:t>
      </w:r>
      <w:bookmarkEnd w:id="175"/>
      <w:bookmarkEnd w:id="176"/>
      <w:bookmarkEnd w:id="177"/>
      <w:bookmarkEnd w:id="178"/>
      <w:bookmarkEnd w:id="179"/>
    </w:p>
    <w:p w14:paraId="0ADA5C20" w14:textId="214D813F" w:rsidR="00C820A4" w:rsidRPr="006442C4" w:rsidRDefault="00B97A3F" w:rsidP="000C3443">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All</w:t>
      </w:r>
      <w:r w:rsidR="00C51C7D" w:rsidRPr="006442C4">
        <w:rPr>
          <w:rFonts w:ascii="Times New Roman" w:eastAsia="Times New Roman" w:hAnsi="Times New Roman" w:cs="Times New Roman"/>
          <w:lang w:val="en-US"/>
        </w:rPr>
        <w:t xml:space="preserve"> characteristics of the non-linear component </w:t>
      </w:r>
      <w:r w:rsidR="00CA5B9D" w:rsidRPr="006442C4">
        <w:rPr>
          <w:rFonts w:ascii="Times New Roman" w:eastAsia="Times New Roman" w:hAnsi="Times New Roman" w:cs="Times New Roman"/>
          <w:lang w:val="en-US"/>
        </w:rPr>
        <w:t>are</w:t>
      </w:r>
      <w:r w:rsidR="00C51C7D" w:rsidRPr="006442C4">
        <w:rPr>
          <w:rFonts w:ascii="Times New Roman" w:eastAsia="Times New Roman" w:hAnsi="Times New Roman" w:cs="Times New Roman"/>
          <w:lang w:val="en-US"/>
        </w:rPr>
        <w:t xml:space="preserve"> based on the results of the above DC analysis</w:t>
      </w:r>
    </w:p>
    <w:p w14:paraId="226EC3FA" w14:textId="5BB0321C" w:rsidR="00C51C7D" w:rsidRPr="006442C4" w:rsidRDefault="00C51C7D"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drawing>
          <wp:inline distT="0" distB="0" distL="0" distR="0" wp14:anchorId="1E7111A7" wp14:editId="0B283081">
            <wp:extent cx="5731510" cy="2249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49170"/>
                    </a:xfrm>
                    <a:prstGeom prst="rect">
                      <a:avLst/>
                    </a:prstGeom>
                  </pic:spPr>
                </pic:pic>
              </a:graphicData>
            </a:graphic>
          </wp:inline>
        </w:drawing>
      </w:r>
    </w:p>
    <w:p w14:paraId="02FDF5B4" w14:textId="7EF3F8F2" w:rsidR="00C51C7D" w:rsidRPr="006442C4" w:rsidRDefault="003537EF" w:rsidP="000C3443">
      <w:pPr>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26)</w:t>
      </w:r>
    </w:p>
    <w:p w14:paraId="1D57E757" w14:textId="406F6799" w:rsidR="00CA5B9D" w:rsidRPr="006442C4" w:rsidRDefault="00B97A3F"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frequency</w:t>
      </w:r>
      <w:r w:rsidRPr="006442C4">
        <w:rPr>
          <w:rFonts w:ascii="Times New Roman" w:hAnsi="Times New Roman" w:cs="Times New Roman"/>
          <w:lang w:val="en-US"/>
        </w:rPr>
        <w:t xml:space="preserve">: </w:t>
      </w:r>
      <w:r w:rsidR="00CA5B9D" w:rsidRPr="006442C4">
        <w:rPr>
          <w:rFonts w:ascii="Times New Roman" w:hAnsi="Times New Roman" w:cs="Times New Roman"/>
          <w:lang w:val="en-US"/>
        </w:rPr>
        <w:t xml:space="preserve">We transferred the AC range read from the input netlist into the </w:t>
      </w:r>
      <w:r w:rsidR="00CA5B9D" w:rsidRPr="006442C4">
        <w:rPr>
          <w:rFonts w:ascii="Times New Roman" w:hAnsi="Times New Roman" w:cs="Times New Roman"/>
          <w:color w:val="BF8F00" w:themeColor="accent4" w:themeShade="BF"/>
          <w:lang w:val="en-US"/>
        </w:rPr>
        <w:t xml:space="preserve">frequency </w:t>
      </w:r>
      <w:r w:rsidR="00CA5B9D" w:rsidRPr="006442C4">
        <w:rPr>
          <w:rFonts w:ascii="Times New Roman" w:hAnsi="Times New Roman" w:cs="Times New Roman"/>
          <w:lang w:val="en-US"/>
        </w:rPr>
        <w:t>function and put different frequencies into a vector to start AC analysis. The input parameter of this function is in the form of a vector that contains the number of nodes per decade and the start frequency and the end frequency. After the calculation, we store the frequency into another vector defined in the function.</w:t>
      </w:r>
    </w:p>
    <w:p w14:paraId="0CE63E90" w14:textId="77777777" w:rsidR="00FC2432" w:rsidRPr="006442C4" w:rsidRDefault="00FC2432" w:rsidP="00BF705E">
      <w:pPr>
        <w:pStyle w:val="ListParagraph"/>
        <w:spacing w:line="480" w:lineRule="auto"/>
        <w:jc w:val="both"/>
        <w:rPr>
          <w:rFonts w:ascii="Times New Roman" w:hAnsi="Times New Roman" w:cs="Times New Roman"/>
          <w:lang w:val="en-US"/>
        </w:rPr>
      </w:pPr>
    </w:p>
    <w:p w14:paraId="6CEEE1F5" w14:textId="0AB5DDD0" w:rsidR="00FC2432" w:rsidRPr="006442C4" w:rsidRDefault="00B97A3F"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num_of_acvolt</w:t>
      </w:r>
      <w:proofErr w:type="spellEnd"/>
      <w:r w:rsidRPr="006442C4">
        <w:rPr>
          <w:rFonts w:ascii="Times New Roman" w:hAnsi="Times New Roman" w:cs="Times New Roman"/>
          <w:color w:val="000000" w:themeColor="text1"/>
          <w:lang w:val="en-US"/>
        </w:rPr>
        <w:t xml:space="preserve">: </w:t>
      </w:r>
      <w:r w:rsidRPr="006442C4">
        <w:rPr>
          <w:rFonts w:ascii="Times New Roman" w:hAnsi="Times New Roman" w:cs="Times New Roman"/>
          <w:lang w:val="en-US"/>
        </w:rPr>
        <w:t xml:space="preserve">Similar to DC analysis, </w:t>
      </w:r>
      <w:r w:rsidRPr="006442C4">
        <w:rPr>
          <w:rFonts w:ascii="Times New Roman" w:hAnsi="Times New Roman" w:cs="Times New Roman"/>
          <w:lang w:val="en-US"/>
        </w:rPr>
        <w:t>this</w:t>
      </w:r>
      <w:r w:rsidRPr="006442C4">
        <w:rPr>
          <w:rFonts w:ascii="Times New Roman" w:hAnsi="Times New Roman" w:cs="Times New Roman"/>
          <w:lang w:val="en-US"/>
        </w:rPr>
        <w:t xml:space="preserve"> function </w:t>
      </w:r>
      <w:r w:rsidRPr="006442C4">
        <w:rPr>
          <w:rFonts w:ascii="Times New Roman" w:hAnsi="Times New Roman" w:cs="Times New Roman"/>
          <w:lang w:val="en-US"/>
        </w:rPr>
        <w:t xml:space="preserve">is built </w:t>
      </w:r>
      <w:r w:rsidRPr="006442C4">
        <w:rPr>
          <w:rFonts w:ascii="Times New Roman" w:hAnsi="Times New Roman" w:cs="Times New Roman"/>
          <w:lang w:val="en-US"/>
        </w:rPr>
        <w:t xml:space="preserve">to classify </w:t>
      </w:r>
      <w:r w:rsidRPr="006442C4">
        <w:rPr>
          <w:rFonts w:ascii="Times New Roman" w:hAnsi="Times New Roman" w:cs="Times New Roman"/>
          <w:lang w:val="en-US"/>
        </w:rPr>
        <w:t>AC</w:t>
      </w:r>
      <w:r w:rsidRPr="006442C4">
        <w:rPr>
          <w:rFonts w:ascii="Times New Roman" w:hAnsi="Times New Roman" w:cs="Times New Roman"/>
          <w:lang w:val="en-US"/>
        </w:rPr>
        <w:t xml:space="preserve"> voltage source</w:t>
      </w:r>
      <w:r w:rsidRPr="006442C4">
        <w:rPr>
          <w:rFonts w:ascii="Times New Roman" w:hAnsi="Times New Roman" w:cs="Times New Roman"/>
          <w:lang w:val="en-US"/>
        </w:rPr>
        <w:t>s</w:t>
      </w:r>
      <w:r w:rsidRPr="006442C4">
        <w:rPr>
          <w:rFonts w:ascii="Times New Roman" w:hAnsi="Times New Roman" w:cs="Times New Roman"/>
          <w:lang w:val="en-US"/>
        </w:rPr>
        <w:t xml:space="preserve">. </w:t>
      </w:r>
    </w:p>
    <w:p w14:paraId="7E0B36B9" w14:textId="77777777" w:rsidR="00887B4F" w:rsidRPr="006442C4" w:rsidRDefault="00887B4F" w:rsidP="00887B4F">
      <w:pPr>
        <w:spacing w:line="480" w:lineRule="auto"/>
        <w:jc w:val="both"/>
        <w:rPr>
          <w:rFonts w:ascii="Times New Roman" w:hAnsi="Times New Roman" w:cs="Times New Roman"/>
          <w:lang w:val="en-US"/>
        </w:rPr>
      </w:pPr>
    </w:p>
    <w:p w14:paraId="61B01D13" w14:textId="003C39B8" w:rsidR="00FC2432" w:rsidRPr="006442C4" w:rsidRDefault="00311DBB"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s</w:t>
      </w:r>
      <w:r w:rsidR="00F36090" w:rsidRPr="006442C4">
        <w:rPr>
          <w:rFonts w:ascii="Times New Roman" w:hAnsi="Times New Roman" w:cs="Times New Roman"/>
          <w:color w:val="BF8F00" w:themeColor="accent4" w:themeShade="BF"/>
          <w:lang w:val="en-US"/>
        </w:rPr>
        <w:t>hortdcsource</w:t>
      </w:r>
      <w:proofErr w:type="spellEnd"/>
      <w:r w:rsidR="00F36090" w:rsidRPr="006442C4">
        <w:rPr>
          <w:rFonts w:ascii="Times New Roman" w:hAnsi="Times New Roman" w:cs="Times New Roman"/>
          <w:lang w:val="en-US"/>
        </w:rPr>
        <w:t xml:space="preserve">: This function is similar to the </w:t>
      </w:r>
      <w:proofErr w:type="spellStart"/>
      <w:r w:rsidR="00F36090" w:rsidRPr="006442C4">
        <w:rPr>
          <w:rFonts w:ascii="Times New Roman" w:hAnsi="Times New Roman" w:cs="Times New Roman"/>
          <w:color w:val="BF8F00" w:themeColor="accent4" w:themeShade="BF"/>
          <w:lang w:val="en-US"/>
        </w:rPr>
        <w:t>short_circuit</w:t>
      </w:r>
      <w:proofErr w:type="spellEnd"/>
      <w:r w:rsidR="00F36090" w:rsidRPr="006442C4">
        <w:rPr>
          <w:rFonts w:ascii="Times New Roman" w:hAnsi="Times New Roman" w:cs="Times New Roman"/>
          <w:lang w:val="en-US"/>
        </w:rPr>
        <w:t xml:space="preserve"> in DC analysis, but the difference is that in AC analysis, we can only consider to short circuit the DC source</w:t>
      </w:r>
      <w:r w:rsidR="00CA5B9D" w:rsidRPr="006442C4">
        <w:rPr>
          <w:rFonts w:ascii="Times New Roman" w:hAnsi="Times New Roman" w:cs="Times New Roman"/>
          <w:lang w:val="en-US"/>
        </w:rPr>
        <w:t>,</w:t>
      </w:r>
      <w:r w:rsidR="00F36090" w:rsidRPr="006442C4">
        <w:rPr>
          <w:rFonts w:ascii="Times New Roman" w:hAnsi="Times New Roman" w:cs="Times New Roman"/>
          <w:lang w:val="en-US"/>
        </w:rPr>
        <w:t xml:space="preserve"> and in the meantime, as the circuit at this stage is already in its small-signal equivalent model, there</w:t>
      </w:r>
      <w:r w:rsidR="00972F24" w:rsidRPr="006442C4">
        <w:rPr>
          <w:rFonts w:ascii="Times New Roman" w:hAnsi="Times New Roman" w:cs="Times New Roman"/>
          <w:lang w:val="en-US"/>
        </w:rPr>
        <w:t xml:space="preserve"> would be no </w:t>
      </w:r>
      <w:r w:rsidRPr="006442C4">
        <w:rPr>
          <w:rFonts w:ascii="Times New Roman" w:hAnsi="Times New Roman" w:cs="Times New Roman"/>
          <w:lang w:val="en-US"/>
        </w:rPr>
        <w:t xml:space="preserve">need to consider the BJTs and the MOSFETs </w:t>
      </w:r>
      <w:r w:rsidR="00CA5B9D" w:rsidRPr="006442C4">
        <w:rPr>
          <w:rFonts w:ascii="Times New Roman" w:hAnsi="Times New Roman" w:cs="Times New Roman"/>
          <w:lang w:val="en-US"/>
        </w:rPr>
        <w:t>e</w:t>
      </w:r>
      <w:r w:rsidRPr="006442C4">
        <w:rPr>
          <w:rFonts w:ascii="Times New Roman" w:hAnsi="Times New Roman" w:cs="Times New Roman"/>
          <w:lang w:val="en-US"/>
        </w:rPr>
        <w:t xml:space="preserve">specially because they are resistors and voltage-controlled current sources now. </w:t>
      </w:r>
    </w:p>
    <w:p w14:paraId="71E76EC9" w14:textId="3C5852F8" w:rsidR="00311DBB" w:rsidRPr="006442C4" w:rsidRDefault="00311DBB" w:rsidP="004C2E7A">
      <w:pPr>
        <w:pStyle w:val="ListParagraph"/>
        <w:numPr>
          <w:ilvl w:val="0"/>
          <w:numId w:val="1"/>
        </w:numPr>
        <w:spacing w:line="480" w:lineRule="auto"/>
        <w:jc w:val="both"/>
        <w:rPr>
          <w:rFonts w:ascii="Times New Roman" w:hAnsi="Times New Roman" w:cs="Times New Roman"/>
          <w:lang w:val="en-US"/>
        </w:rPr>
      </w:pPr>
      <w:bookmarkStart w:id="180" w:name="OLE_LINK49"/>
      <w:bookmarkStart w:id="181" w:name="OLE_LINK50"/>
      <w:r w:rsidRPr="006442C4">
        <w:rPr>
          <w:rFonts w:ascii="Times New Roman" w:hAnsi="Times New Roman" w:cs="Times New Roman"/>
          <w:color w:val="BF8F00" w:themeColor="accent4" w:themeShade="BF"/>
          <w:lang w:val="en-US"/>
        </w:rPr>
        <w:lastRenderedPageBreak/>
        <w:t>reorganize</w:t>
      </w:r>
      <w:r w:rsidR="0035661E" w:rsidRPr="006442C4">
        <w:rPr>
          <w:rFonts w:ascii="Times New Roman" w:hAnsi="Times New Roman" w:cs="Times New Roman"/>
          <w:color w:val="000000" w:themeColor="text1"/>
          <w:lang w:val="en-US"/>
        </w:rPr>
        <w:t xml:space="preserve">: </w:t>
      </w:r>
      <w:r w:rsidR="000436E3" w:rsidRPr="006442C4">
        <w:rPr>
          <w:rFonts w:ascii="Times New Roman" w:hAnsi="Times New Roman" w:cs="Times New Roman"/>
          <w:color w:val="000000" w:themeColor="text1"/>
          <w:lang w:val="en-US"/>
        </w:rPr>
        <w:t>T</w:t>
      </w:r>
      <w:r w:rsidR="0035661E" w:rsidRPr="006442C4">
        <w:rPr>
          <w:rFonts w:ascii="Times New Roman" w:hAnsi="Times New Roman" w:cs="Times New Roman"/>
          <w:color w:val="000000" w:themeColor="text1"/>
          <w:lang w:val="en-US"/>
        </w:rPr>
        <w:t>his function is built to linearize the non-linear components (BJTs, MOSFETs, and Diode). The first thing the function does is to read from the netlist file and locates these components</w:t>
      </w:r>
      <w:r w:rsidR="00EE40FF" w:rsidRPr="006442C4">
        <w:rPr>
          <w:rFonts w:ascii="Times New Roman" w:hAnsi="Times New Roman" w:cs="Times New Roman"/>
          <w:color w:val="000000" w:themeColor="text1"/>
          <w:lang w:val="en-US"/>
        </w:rPr>
        <w:t xml:space="preserve">. Then, it reads again from the </w:t>
      </w:r>
      <w:proofErr w:type="spellStart"/>
      <w:r w:rsidR="00EE40FF" w:rsidRPr="006442C4">
        <w:rPr>
          <w:rFonts w:ascii="Times New Roman" w:hAnsi="Times New Roman" w:cs="Times New Roman"/>
          <w:color w:val="29D2F5"/>
          <w:lang w:val="en-US"/>
        </w:rPr>
        <w:t>stand_volt</w:t>
      </w:r>
      <w:proofErr w:type="spellEnd"/>
      <w:r w:rsidR="00EE40FF" w:rsidRPr="006442C4">
        <w:rPr>
          <w:rFonts w:ascii="Times New Roman" w:hAnsi="Times New Roman" w:cs="Times New Roman"/>
          <w:color w:val="29D2F5"/>
          <w:lang w:val="en-US"/>
        </w:rPr>
        <w:t xml:space="preserve"> </w:t>
      </w:r>
      <w:r w:rsidR="00EE40FF" w:rsidRPr="006442C4">
        <w:rPr>
          <w:rFonts w:ascii="Times New Roman" w:hAnsi="Times New Roman" w:cs="Times New Roman"/>
          <w:color w:val="000000" w:themeColor="text1"/>
          <w:lang w:val="en-US"/>
        </w:rPr>
        <w:t xml:space="preserve">vector, which is the result from DC analysis. It is worth mentioning that we don’t need to use </w:t>
      </w:r>
      <w:proofErr w:type="spellStart"/>
      <w:r w:rsidR="009A4B84" w:rsidRPr="006442C4">
        <w:rPr>
          <w:rFonts w:ascii="Times New Roman" w:hAnsi="Times New Roman" w:cs="Times New Roman"/>
          <w:color w:val="BF8F00" w:themeColor="accent4" w:themeShade="BF"/>
          <w:lang w:val="en-US"/>
        </w:rPr>
        <w:t>find_index</w:t>
      </w:r>
      <w:proofErr w:type="spellEnd"/>
      <w:r w:rsidR="009A4B84" w:rsidRPr="006442C4">
        <w:rPr>
          <w:rFonts w:ascii="Times New Roman" w:hAnsi="Times New Roman" w:cs="Times New Roman"/>
          <w:color w:val="BF8F00" w:themeColor="accent4" w:themeShade="BF"/>
          <w:lang w:val="en-US"/>
        </w:rPr>
        <w:t xml:space="preserve"> </w:t>
      </w:r>
      <w:r w:rsidR="009A4B84" w:rsidRPr="006442C4">
        <w:rPr>
          <w:rFonts w:ascii="Times New Roman" w:hAnsi="Times New Roman" w:cs="Times New Roman"/>
          <w:color w:val="000000" w:themeColor="text1"/>
          <w:lang w:val="en-US"/>
        </w:rPr>
        <w:t xml:space="preserve">to find the voltage of the corresponding nodes like we did </w:t>
      </w:r>
      <w:r w:rsidR="007A2133" w:rsidRPr="006442C4">
        <w:rPr>
          <w:rFonts w:ascii="Times New Roman" w:hAnsi="Times New Roman" w:cs="Times New Roman"/>
          <w:color w:val="000000" w:themeColor="text1"/>
          <w:lang w:val="en-US"/>
        </w:rPr>
        <w:t xml:space="preserve">when building the small-signal model in DC </w:t>
      </w:r>
      <w:r w:rsidR="00D82909" w:rsidRPr="006442C4">
        <w:rPr>
          <w:rFonts w:ascii="Times New Roman" w:hAnsi="Times New Roman" w:cs="Times New Roman"/>
          <w:color w:val="000000" w:themeColor="text1"/>
          <w:lang w:val="en-US"/>
        </w:rPr>
        <w:t xml:space="preserve">analysis. This is due to the fact that the </w:t>
      </w:r>
      <w:proofErr w:type="spellStart"/>
      <w:r w:rsidR="00D82909" w:rsidRPr="006442C4">
        <w:rPr>
          <w:rFonts w:ascii="Times New Roman" w:hAnsi="Times New Roman" w:cs="Times New Roman"/>
          <w:color w:val="29D2F5"/>
          <w:lang w:val="en-US"/>
        </w:rPr>
        <w:t>stand_volt</w:t>
      </w:r>
      <w:proofErr w:type="spellEnd"/>
      <w:r w:rsidR="00D82909" w:rsidRPr="006442C4">
        <w:rPr>
          <w:rFonts w:ascii="Times New Roman" w:hAnsi="Times New Roman" w:cs="Times New Roman"/>
          <w:color w:val="29D2F5"/>
          <w:lang w:val="en-US"/>
        </w:rPr>
        <w:t xml:space="preserve"> </w:t>
      </w:r>
      <w:r w:rsidR="00D82909" w:rsidRPr="006442C4">
        <w:rPr>
          <w:rFonts w:ascii="Times New Roman" w:hAnsi="Times New Roman" w:cs="Times New Roman"/>
          <w:color w:val="000000" w:themeColor="text1"/>
          <w:lang w:val="en-US"/>
        </w:rPr>
        <w:t xml:space="preserve">vector </w:t>
      </w:r>
      <w:r w:rsidR="00463F86" w:rsidRPr="006442C4">
        <w:rPr>
          <w:rFonts w:ascii="Times New Roman" w:hAnsi="Times New Roman" w:cs="Times New Roman"/>
          <w:color w:val="000000" w:themeColor="text1"/>
          <w:lang w:val="en-US"/>
        </w:rPr>
        <w:t>contains voltages for all nodes</w:t>
      </w:r>
      <w:r w:rsidR="000436E3" w:rsidRPr="006442C4">
        <w:rPr>
          <w:rFonts w:ascii="Times New Roman" w:hAnsi="Times New Roman" w:cs="Times New Roman"/>
          <w:color w:val="000000" w:themeColor="text1"/>
          <w:lang w:val="en-US"/>
        </w:rPr>
        <w:t>,</w:t>
      </w:r>
      <w:r w:rsidR="00463F86" w:rsidRPr="006442C4">
        <w:rPr>
          <w:rFonts w:ascii="Times New Roman" w:hAnsi="Times New Roman" w:cs="Times New Roman"/>
          <w:color w:val="000000" w:themeColor="text1"/>
          <w:lang w:val="en-US"/>
        </w:rPr>
        <w:t xml:space="preserve"> including the ones being recovered. Therefore, by finding the node that the BJT is connected to, we can find its voltage. After initialization, the linearized non-linear components can be added to the original input vector.</w:t>
      </w:r>
      <w:r w:rsidR="007539E6" w:rsidRPr="006442C4">
        <w:rPr>
          <w:rFonts w:ascii="Times New Roman" w:hAnsi="Times New Roman" w:cs="Times New Roman"/>
          <w:color w:val="000000" w:themeColor="text1"/>
          <w:lang w:val="en-US"/>
        </w:rPr>
        <w:t xml:space="preserve"> The construction of the conductance matrix and </w:t>
      </w:r>
      <w:proofErr w:type="spellStart"/>
      <w:r w:rsidR="007539E6" w:rsidRPr="006442C4">
        <w:rPr>
          <w:rFonts w:ascii="Times New Roman" w:hAnsi="Times New Roman" w:cs="Times New Roman"/>
          <w:color w:val="29D2F5"/>
          <w:lang w:val="en-US"/>
        </w:rPr>
        <w:t>col_b</w:t>
      </w:r>
      <w:proofErr w:type="spellEnd"/>
      <w:r w:rsidR="007539E6" w:rsidRPr="006442C4">
        <w:rPr>
          <w:rFonts w:ascii="Times New Roman" w:hAnsi="Times New Roman" w:cs="Times New Roman"/>
          <w:color w:val="29D2F5"/>
          <w:lang w:val="en-US"/>
        </w:rPr>
        <w:t xml:space="preserve"> </w:t>
      </w:r>
      <w:r w:rsidR="007539E6" w:rsidRPr="006442C4">
        <w:rPr>
          <w:rFonts w:ascii="Times New Roman" w:hAnsi="Times New Roman" w:cs="Times New Roman"/>
          <w:color w:val="000000" w:themeColor="text1"/>
          <w:lang w:val="en-US"/>
        </w:rPr>
        <w:t xml:space="preserve">belongs to the general case. </w:t>
      </w:r>
    </w:p>
    <w:p w14:paraId="2373D19B" w14:textId="77777777" w:rsidR="00FC2432" w:rsidRPr="006442C4" w:rsidRDefault="00FC2432" w:rsidP="00887B4F">
      <w:pPr>
        <w:spacing w:line="480" w:lineRule="auto"/>
        <w:jc w:val="both"/>
        <w:rPr>
          <w:rFonts w:ascii="Times New Roman" w:hAnsi="Times New Roman" w:cs="Times New Roman"/>
          <w:lang w:val="en-US"/>
        </w:rPr>
      </w:pPr>
    </w:p>
    <w:p w14:paraId="38E71CB5" w14:textId="37392B49" w:rsidR="007539E6" w:rsidRPr="006442C4" w:rsidRDefault="007539E6" w:rsidP="004C2E7A">
      <w:pPr>
        <w:pStyle w:val="ListParagraph"/>
        <w:numPr>
          <w:ilvl w:val="0"/>
          <w:numId w:val="1"/>
        </w:numPr>
        <w:spacing w:line="480" w:lineRule="auto"/>
        <w:jc w:val="both"/>
        <w:rPr>
          <w:rFonts w:ascii="Times New Roman" w:hAnsi="Times New Roman" w:cs="Times New Roman"/>
          <w:lang w:val="en-US"/>
        </w:rPr>
      </w:pPr>
      <w:proofErr w:type="spellStart"/>
      <w:r w:rsidRPr="006442C4">
        <w:rPr>
          <w:rFonts w:ascii="Times New Roman" w:hAnsi="Times New Roman" w:cs="Times New Roman"/>
          <w:color w:val="BF8F00" w:themeColor="accent4" w:themeShade="BF"/>
          <w:lang w:val="en-US"/>
        </w:rPr>
        <w:t>recover_complex_circuit</w:t>
      </w:r>
      <w:proofErr w:type="spellEnd"/>
      <w:r w:rsidRPr="006442C4">
        <w:rPr>
          <w:rFonts w:ascii="Times New Roman" w:hAnsi="Times New Roman" w:cs="Times New Roman"/>
          <w:color w:val="000000" w:themeColor="text1"/>
          <w:lang w:val="en-US"/>
        </w:rPr>
        <w:t xml:space="preserve">: </w:t>
      </w:r>
      <w:r w:rsidR="000436E3" w:rsidRPr="006442C4">
        <w:rPr>
          <w:rFonts w:ascii="Times New Roman" w:hAnsi="Times New Roman" w:cs="Times New Roman"/>
          <w:color w:val="000000" w:themeColor="text1"/>
          <w:lang w:val="en-US"/>
        </w:rPr>
        <w:t>B</w:t>
      </w:r>
      <w:r w:rsidRPr="006442C4">
        <w:rPr>
          <w:rFonts w:ascii="Times New Roman" w:hAnsi="Times New Roman" w:cs="Times New Roman"/>
          <w:color w:val="000000" w:themeColor="text1"/>
          <w:lang w:val="en-US"/>
        </w:rPr>
        <w:t xml:space="preserve">ecause at the end of DC analysis, the return is </w:t>
      </w:r>
      <w:r w:rsidR="00342C79" w:rsidRPr="006442C4">
        <w:rPr>
          <w:rFonts w:ascii="Times New Roman" w:hAnsi="Times New Roman" w:cs="Times New Roman"/>
          <w:color w:val="000000" w:themeColor="text1"/>
          <w:lang w:val="en-US"/>
        </w:rPr>
        <w:t xml:space="preserve">a matrix in </w:t>
      </w:r>
      <w:proofErr w:type="spellStart"/>
      <w:r w:rsidR="00342C79" w:rsidRPr="006442C4">
        <w:rPr>
          <w:rFonts w:ascii="Times New Roman" w:hAnsi="Times New Roman" w:cs="Times New Roman"/>
          <w:color w:val="000000" w:themeColor="text1"/>
          <w:lang w:val="en-US"/>
        </w:rPr>
        <w:t>Xd</w:t>
      </w:r>
      <w:proofErr w:type="spellEnd"/>
      <w:r w:rsidR="00342C79" w:rsidRPr="006442C4">
        <w:rPr>
          <w:rFonts w:ascii="Times New Roman" w:hAnsi="Times New Roman" w:cs="Times New Roman"/>
          <w:color w:val="000000" w:themeColor="text1"/>
          <w:lang w:val="en-US"/>
        </w:rPr>
        <w:t xml:space="preserve"> &lt;double&gt; format</w:t>
      </w:r>
      <w:r w:rsidR="000436E3" w:rsidRPr="006442C4">
        <w:rPr>
          <w:rFonts w:ascii="Times New Roman" w:hAnsi="Times New Roman" w:cs="Times New Roman"/>
          <w:color w:val="000000" w:themeColor="text1"/>
          <w:lang w:val="en-US"/>
        </w:rPr>
        <w:t>,</w:t>
      </w:r>
      <w:r w:rsidR="00342C79" w:rsidRPr="006442C4">
        <w:rPr>
          <w:rFonts w:ascii="Times New Roman" w:hAnsi="Times New Roman" w:cs="Times New Roman"/>
          <w:color w:val="000000" w:themeColor="text1"/>
          <w:lang w:val="en-US"/>
        </w:rPr>
        <w:t xml:space="preserve"> and this is not suitable in AC analysis, we changed the format to complex&lt;double&gt;.</w:t>
      </w:r>
    </w:p>
    <w:p w14:paraId="4447C03A" w14:textId="77777777" w:rsidR="00463F86" w:rsidRPr="006442C4" w:rsidRDefault="00463F86" w:rsidP="00BF705E">
      <w:pPr>
        <w:pStyle w:val="ListParagraph"/>
        <w:spacing w:line="480" w:lineRule="auto"/>
        <w:jc w:val="both"/>
        <w:rPr>
          <w:rFonts w:ascii="Times New Roman" w:hAnsi="Times New Roman" w:cs="Times New Roman"/>
          <w:lang w:val="en-US"/>
        </w:rPr>
      </w:pPr>
    </w:p>
    <w:bookmarkEnd w:id="180"/>
    <w:bookmarkEnd w:id="181"/>
    <w:p w14:paraId="7ABF9986" w14:textId="77777777" w:rsidR="00C820A4" w:rsidRPr="006442C4" w:rsidRDefault="00C820A4" w:rsidP="00BF705E">
      <w:pPr>
        <w:spacing w:line="480" w:lineRule="auto"/>
        <w:rPr>
          <w:rFonts w:ascii="Times New Roman" w:eastAsia="Times New Roman" w:hAnsi="Times New Roman" w:cs="Times New Roman"/>
          <w:lang w:val="en-US"/>
        </w:rPr>
      </w:pPr>
    </w:p>
    <w:p w14:paraId="26409D28" w14:textId="77777777" w:rsidR="00FC2432" w:rsidRPr="006442C4" w:rsidRDefault="00FC2432" w:rsidP="00BF705E">
      <w:pPr>
        <w:spacing w:line="480" w:lineRule="auto"/>
        <w:rPr>
          <w:rFonts w:ascii="Times New Roman" w:eastAsia="Times New Roman" w:hAnsi="Times New Roman" w:cs="Times New Roman"/>
          <w:sz w:val="32"/>
          <w:szCs w:val="32"/>
          <w:u w:val="single"/>
          <w:lang w:val="en-US"/>
        </w:rPr>
      </w:pPr>
    </w:p>
    <w:p w14:paraId="000B8A14" w14:textId="77777777" w:rsidR="00FC2432" w:rsidRPr="006442C4" w:rsidRDefault="00FC2432" w:rsidP="00BF705E">
      <w:pPr>
        <w:spacing w:line="480" w:lineRule="auto"/>
        <w:rPr>
          <w:rFonts w:ascii="Times New Roman" w:eastAsia="Times New Roman" w:hAnsi="Times New Roman" w:cs="Times New Roman"/>
          <w:sz w:val="32"/>
          <w:szCs w:val="32"/>
          <w:u w:val="single"/>
          <w:lang w:val="en-US"/>
        </w:rPr>
      </w:pPr>
    </w:p>
    <w:p w14:paraId="2D4E0E6D" w14:textId="77777777" w:rsidR="005F25B6" w:rsidRPr="006442C4" w:rsidRDefault="005F25B6" w:rsidP="00BF705E">
      <w:pPr>
        <w:spacing w:line="480" w:lineRule="auto"/>
        <w:rPr>
          <w:rFonts w:ascii="Times New Roman" w:eastAsia="Times New Roman" w:hAnsi="Times New Roman" w:cs="Times New Roman"/>
          <w:sz w:val="32"/>
          <w:szCs w:val="32"/>
          <w:u w:val="single"/>
          <w:lang w:val="en-US"/>
        </w:rPr>
      </w:pPr>
    </w:p>
    <w:p w14:paraId="0874203F" w14:textId="77777777" w:rsidR="000C3443" w:rsidRPr="006442C4" w:rsidRDefault="000C3443" w:rsidP="00BF705E">
      <w:pPr>
        <w:spacing w:line="480" w:lineRule="auto"/>
        <w:rPr>
          <w:rFonts w:ascii="Times New Roman" w:eastAsia="Times New Roman" w:hAnsi="Times New Roman" w:cs="Times New Roman"/>
          <w:sz w:val="32"/>
          <w:szCs w:val="32"/>
          <w:u w:val="single"/>
          <w:lang w:val="en-US"/>
        </w:rPr>
      </w:pPr>
    </w:p>
    <w:p w14:paraId="7CC07922" w14:textId="77777777" w:rsidR="000C3443" w:rsidRPr="006442C4" w:rsidRDefault="000C3443" w:rsidP="00BF705E">
      <w:pPr>
        <w:spacing w:line="480" w:lineRule="auto"/>
        <w:rPr>
          <w:rFonts w:ascii="Times New Roman" w:eastAsia="Times New Roman" w:hAnsi="Times New Roman" w:cs="Times New Roman"/>
          <w:sz w:val="32"/>
          <w:szCs w:val="32"/>
          <w:u w:val="single"/>
          <w:lang w:val="en-US"/>
        </w:rPr>
      </w:pPr>
    </w:p>
    <w:p w14:paraId="1EC34783" w14:textId="77777777" w:rsidR="000C3443" w:rsidRPr="006442C4" w:rsidRDefault="000C3443" w:rsidP="00BF705E">
      <w:pPr>
        <w:spacing w:line="480" w:lineRule="auto"/>
        <w:rPr>
          <w:rFonts w:ascii="Times New Roman" w:eastAsia="Times New Roman" w:hAnsi="Times New Roman" w:cs="Times New Roman"/>
          <w:sz w:val="32"/>
          <w:szCs w:val="32"/>
          <w:u w:val="single"/>
          <w:lang w:val="en-US"/>
        </w:rPr>
      </w:pPr>
    </w:p>
    <w:p w14:paraId="4A781991" w14:textId="70A255D2" w:rsidR="000C2FCC" w:rsidRPr="006442C4" w:rsidRDefault="0098427A" w:rsidP="000C3443">
      <w:pPr>
        <w:pStyle w:val="Heading2"/>
        <w:rPr>
          <w:rFonts w:eastAsia="Times New Roman" w:cs="Times New Roman"/>
          <w:szCs w:val="32"/>
          <w:lang w:val="en-US"/>
        </w:rPr>
      </w:pPr>
      <w:bookmarkStart w:id="182" w:name="_Toc74430089"/>
      <w:bookmarkStart w:id="183" w:name="_Toc74474922"/>
      <w:bookmarkStart w:id="184" w:name="_Toc74475003"/>
      <w:bookmarkStart w:id="185" w:name="_Toc74475059"/>
      <w:bookmarkStart w:id="186" w:name="_Toc74476417"/>
      <w:r w:rsidRPr="006442C4">
        <w:rPr>
          <w:rFonts w:eastAsia="Times New Roman" w:cs="Times New Roman"/>
          <w:szCs w:val="32"/>
          <w:lang w:val="en-US"/>
        </w:rPr>
        <w:lastRenderedPageBreak/>
        <w:t>Output</w:t>
      </w:r>
      <w:bookmarkEnd w:id="182"/>
      <w:bookmarkEnd w:id="183"/>
      <w:bookmarkEnd w:id="184"/>
      <w:bookmarkEnd w:id="185"/>
      <w:bookmarkEnd w:id="186"/>
    </w:p>
    <w:p w14:paraId="06F5B100" w14:textId="0DCF17DF" w:rsidR="00DC1F4A" w:rsidRPr="006442C4" w:rsidRDefault="0098427A" w:rsidP="004C2E7A">
      <w:pPr>
        <w:pStyle w:val="ListParagraph"/>
        <w:numPr>
          <w:ilvl w:val="0"/>
          <w:numId w:val="1"/>
        </w:numPr>
        <w:spacing w:line="480" w:lineRule="auto"/>
        <w:jc w:val="both"/>
        <w:rPr>
          <w:rFonts w:ascii="Times New Roman" w:eastAsia="Times New Roman" w:hAnsi="Times New Roman" w:cs="Times New Roman"/>
          <w:color w:val="000000" w:themeColor="text1"/>
          <w:lang w:val="en-US"/>
        </w:rPr>
      </w:pPr>
      <w:proofErr w:type="spellStart"/>
      <w:r w:rsidRPr="006442C4">
        <w:rPr>
          <w:rFonts w:ascii="Times New Roman" w:eastAsia="Times New Roman" w:hAnsi="Times New Roman" w:cs="Times New Roman"/>
          <w:color w:val="BF8F00" w:themeColor="accent4" w:themeShade="BF"/>
          <w:lang w:val="en-US"/>
        </w:rPr>
        <w:t>find_final_sol</w:t>
      </w:r>
      <w:proofErr w:type="spellEnd"/>
      <w:r w:rsidR="00DC1F4A" w:rsidRPr="006442C4">
        <w:rPr>
          <w:rFonts w:ascii="Times New Roman" w:eastAsia="Times New Roman" w:hAnsi="Times New Roman" w:cs="Times New Roman"/>
          <w:color w:val="000000" w:themeColor="text1"/>
          <w:lang w:val="en-US"/>
        </w:rPr>
        <w:t xml:space="preserve">: </w:t>
      </w:r>
      <w:r w:rsidR="00DC1F4A" w:rsidRPr="006442C4">
        <w:rPr>
          <w:rFonts w:ascii="Times New Roman" w:eastAsia="Times New Roman" w:hAnsi="Times New Roman" w:cs="Times New Roman"/>
          <w:color w:val="000000" w:themeColor="text1"/>
          <w:lang w:val="en-US"/>
        </w:rPr>
        <w:t xml:space="preserve">This makes sure that the user only needs to </w:t>
      </w:r>
      <w:r w:rsidR="007C7FE6" w:rsidRPr="006442C4">
        <w:rPr>
          <w:rFonts w:ascii="Times New Roman" w:eastAsia="Times New Roman" w:hAnsi="Times New Roman" w:cs="Times New Roman"/>
          <w:color w:val="000000" w:themeColor="text1"/>
          <w:lang w:val="en-US"/>
        </w:rPr>
        <w:t>input</w:t>
      </w:r>
      <w:r w:rsidR="00DC1F4A" w:rsidRPr="006442C4">
        <w:rPr>
          <w:rFonts w:ascii="Times New Roman" w:eastAsia="Times New Roman" w:hAnsi="Times New Roman" w:cs="Times New Roman"/>
          <w:color w:val="000000" w:themeColor="text1"/>
          <w:lang w:val="en-US"/>
        </w:rPr>
        <w:t xml:space="preserve"> the name of this function and instructions </w:t>
      </w:r>
      <w:r w:rsidR="007C7FE6" w:rsidRPr="006442C4">
        <w:rPr>
          <w:rFonts w:ascii="Times New Roman" w:eastAsia="Times New Roman" w:hAnsi="Times New Roman" w:cs="Times New Roman"/>
          <w:color w:val="000000" w:themeColor="text1"/>
          <w:lang w:val="en-US"/>
        </w:rPr>
        <w:t xml:space="preserve">in the main, and the rest of the instructions </w:t>
      </w:r>
      <w:r w:rsidR="00DC1F4A" w:rsidRPr="006442C4">
        <w:rPr>
          <w:rFonts w:ascii="Times New Roman" w:eastAsia="Times New Roman" w:hAnsi="Times New Roman" w:cs="Times New Roman"/>
          <w:color w:val="000000" w:themeColor="text1"/>
          <w:lang w:val="en-US"/>
        </w:rPr>
        <w:t xml:space="preserve">would </w:t>
      </w:r>
      <w:r w:rsidR="007C7FE6" w:rsidRPr="006442C4">
        <w:rPr>
          <w:rFonts w:ascii="Times New Roman" w:eastAsia="Times New Roman" w:hAnsi="Times New Roman" w:cs="Times New Roman"/>
          <w:color w:val="000000" w:themeColor="text1"/>
          <w:lang w:val="en-US"/>
        </w:rPr>
        <w:t>appear in the terminal</w:t>
      </w:r>
      <w:r w:rsidR="00DC1F4A" w:rsidRPr="006442C4">
        <w:rPr>
          <w:rFonts w:ascii="Times New Roman" w:eastAsia="Times New Roman" w:hAnsi="Times New Roman" w:cs="Times New Roman"/>
          <w:color w:val="000000" w:themeColor="text1"/>
          <w:lang w:val="en-US"/>
        </w:rPr>
        <w:t xml:space="preserve">. The order of the implementation of the function </w:t>
      </w:r>
      <w:r w:rsidR="00DC1F4A" w:rsidRPr="006442C4">
        <w:rPr>
          <w:rFonts w:ascii="Times New Roman" w:eastAsia="Times New Roman" w:hAnsi="Times New Roman" w:cs="Times New Roman"/>
          <w:color w:val="000000" w:themeColor="text1"/>
          <w:lang w:val="en-US"/>
        </w:rPr>
        <w:t xml:space="preserve">is as </w:t>
      </w:r>
      <w:r w:rsidR="00DC1F4A" w:rsidRPr="006442C4">
        <w:rPr>
          <w:rFonts w:ascii="Times New Roman" w:eastAsia="Times New Roman" w:hAnsi="Times New Roman" w:cs="Times New Roman"/>
          <w:color w:val="000000" w:themeColor="text1"/>
          <w:lang w:val="en-US"/>
        </w:rPr>
        <w:t xml:space="preserve">follows: </w:t>
      </w:r>
    </w:p>
    <w:p w14:paraId="60D9EE18" w14:textId="77777777" w:rsidR="005A43C8" w:rsidRPr="006442C4" w:rsidRDefault="005A43C8" w:rsidP="00BF705E">
      <w:pPr>
        <w:pStyle w:val="ListParagraph"/>
        <w:spacing w:line="480" w:lineRule="auto"/>
        <w:jc w:val="both"/>
        <w:rPr>
          <w:rFonts w:ascii="Times New Roman" w:eastAsia="Times New Roman" w:hAnsi="Times New Roman" w:cs="Times New Roman"/>
          <w:color w:val="000000" w:themeColor="text1"/>
          <w:lang w:val="en-US"/>
        </w:rPr>
      </w:pPr>
    </w:p>
    <w:p w14:paraId="73ABADF1" w14:textId="77777777" w:rsidR="000436E3" w:rsidRPr="006442C4" w:rsidRDefault="000436E3" w:rsidP="000C3443">
      <w:pPr>
        <w:pStyle w:val="Heading3"/>
        <w:spacing w:line="480" w:lineRule="auto"/>
        <w:rPr>
          <w:rFonts w:ascii="Times New Roman" w:eastAsia="Times New Roman" w:hAnsi="Times New Roman" w:cs="Times New Roman"/>
          <w:color w:val="000000" w:themeColor="text1"/>
          <w:sz w:val="28"/>
          <w:szCs w:val="28"/>
          <w:lang w:val="en-US"/>
        </w:rPr>
      </w:pPr>
      <w:bookmarkStart w:id="187" w:name="_Toc74430090"/>
      <w:bookmarkStart w:id="188" w:name="_Toc74474923"/>
      <w:bookmarkStart w:id="189" w:name="_Toc74475004"/>
      <w:bookmarkStart w:id="190" w:name="_Toc74475060"/>
      <w:bookmarkStart w:id="191" w:name="_Toc74476418"/>
      <w:r w:rsidRPr="006442C4">
        <w:rPr>
          <w:rFonts w:ascii="Times New Roman" w:eastAsia="Times New Roman" w:hAnsi="Times New Roman" w:cs="Times New Roman"/>
          <w:color w:val="000000" w:themeColor="text1"/>
          <w:sz w:val="28"/>
          <w:szCs w:val="28"/>
          <w:lang w:val="en-US"/>
        </w:rPr>
        <w:t xml:space="preserve">1) </w:t>
      </w:r>
      <w:r w:rsidR="00DC1F4A" w:rsidRPr="006442C4">
        <w:rPr>
          <w:rFonts w:ascii="Times New Roman" w:eastAsia="Times New Roman" w:hAnsi="Times New Roman" w:cs="Times New Roman"/>
          <w:color w:val="000000" w:themeColor="text1"/>
          <w:sz w:val="28"/>
          <w:szCs w:val="28"/>
          <w:lang w:val="en-US"/>
        </w:rPr>
        <w:t>Input stage</w:t>
      </w:r>
      <w:bookmarkEnd w:id="187"/>
      <w:bookmarkEnd w:id="188"/>
      <w:bookmarkEnd w:id="189"/>
      <w:bookmarkEnd w:id="190"/>
      <w:bookmarkEnd w:id="191"/>
    </w:p>
    <w:p w14:paraId="63B3FDCA" w14:textId="23B4CC36" w:rsidR="005A43C8" w:rsidRPr="006442C4" w:rsidRDefault="000436E3" w:rsidP="000C3443">
      <w:p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 xml:space="preserve">The program asks the user to give the name of an input file and then uses </w:t>
      </w:r>
      <w:proofErr w:type="spellStart"/>
      <w:r w:rsidRPr="006442C4">
        <w:rPr>
          <w:rFonts w:ascii="Times New Roman" w:eastAsia="Times New Roman" w:hAnsi="Times New Roman" w:cs="Times New Roman"/>
          <w:color w:val="BF8F00" w:themeColor="accent4" w:themeShade="BF"/>
          <w:lang w:val="en-US"/>
        </w:rPr>
        <w:t>ReadInput</w:t>
      </w:r>
      <w:proofErr w:type="spellEnd"/>
      <w:r w:rsidRPr="006442C4">
        <w:rPr>
          <w:rFonts w:ascii="Times New Roman" w:eastAsia="Times New Roman" w:hAnsi="Times New Roman" w:cs="Times New Roman"/>
          <w:color w:val="000000" w:themeColor="text1"/>
          <w:lang w:val="en-US"/>
        </w:rPr>
        <w:t xml:space="preserve"> to take in the content in the given file. With the given file, setting generates components accordingly, and ac and frequency obtain the list of frequencies required for the analysis. Before moving on to the next stage, we built upon what is required by the specification by allowing the user to choose the desired input source when there is more than one source. To make a choice clear, we created two vectors storing voltage and current sources, respectively, with a serial number and its designator. A third vector is created to store the designators of both sources, which is used as an indicator of the total number of input sources. When more than one source is detected, the program enters the </w:t>
      </w:r>
      <w:r w:rsidRPr="006442C4">
        <w:rPr>
          <w:rFonts w:ascii="Times New Roman" w:eastAsia="Times New Roman" w:hAnsi="Times New Roman" w:cs="Times New Roman"/>
          <w:color w:val="ED4ED3"/>
          <w:lang w:val="en-US"/>
        </w:rPr>
        <w:t xml:space="preserve">if </w:t>
      </w:r>
      <w:r w:rsidRPr="006442C4">
        <w:rPr>
          <w:rFonts w:ascii="Times New Roman" w:eastAsia="Times New Roman" w:hAnsi="Times New Roman" w:cs="Times New Roman"/>
          <w:color w:val="000000" w:themeColor="text1"/>
          <w:lang w:val="en-US"/>
        </w:rPr>
        <w:t>condition and prints the list of sources available for the user to choose. The user needs to enter the serial number corresponding to the desired input source, and then the value (voltage or current) will be found and assigned to a variable representing the input of type complex double (used later in the function). Another choice that needs to be made by the user is to nominate an output node. The program provides number ranging from 1 to the maximum number of nodes in the circuit for the user to choose from.</w:t>
      </w:r>
    </w:p>
    <w:p w14:paraId="1B5D539B" w14:textId="70A64FEE" w:rsidR="00B06799" w:rsidRPr="006442C4" w:rsidRDefault="00B06799" w:rsidP="00BF705E">
      <w:pPr>
        <w:spacing w:line="480" w:lineRule="auto"/>
        <w:jc w:val="both"/>
        <w:rPr>
          <w:rFonts w:ascii="Times New Roman" w:eastAsia="Times New Roman" w:hAnsi="Times New Roman" w:cs="Times New Roman"/>
          <w:color w:val="000000" w:themeColor="text1"/>
          <w:lang w:val="en-US"/>
        </w:rPr>
      </w:pPr>
    </w:p>
    <w:p w14:paraId="37554F94" w14:textId="5EDAACD1"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0624B5C8" w14:textId="4EB8C716"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21BA70C2" w14:textId="08848D2F"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236F483A" w14:textId="77777777"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600CD0DE" w14:textId="00717334" w:rsidR="00B06799" w:rsidRPr="006442C4" w:rsidRDefault="00B06799" w:rsidP="000C3443">
      <w:pPr>
        <w:pStyle w:val="Heading3"/>
        <w:spacing w:line="480" w:lineRule="auto"/>
        <w:rPr>
          <w:rFonts w:ascii="Times New Roman" w:eastAsia="Times New Roman" w:hAnsi="Times New Roman" w:cs="Times New Roman"/>
          <w:color w:val="000000" w:themeColor="text1"/>
          <w:sz w:val="28"/>
          <w:szCs w:val="28"/>
          <w:lang w:val="en-US"/>
        </w:rPr>
      </w:pPr>
      <w:bookmarkStart w:id="192" w:name="_Toc74430091"/>
      <w:bookmarkStart w:id="193" w:name="_Toc74474924"/>
      <w:bookmarkStart w:id="194" w:name="_Toc74475005"/>
      <w:bookmarkStart w:id="195" w:name="_Toc74475061"/>
      <w:bookmarkStart w:id="196" w:name="_Toc74476419"/>
      <w:r w:rsidRPr="006442C4">
        <w:rPr>
          <w:rFonts w:ascii="Times New Roman" w:eastAsia="Times New Roman" w:hAnsi="Times New Roman" w:cs="Times New Roman"/>
          <w:color w:val="000000" w:themeColor="text1"/>
          <w:sz w:val="28"/>
          <w:szCs w:val="28"/>
          <w:lang w:val="en-US"/>
        </w:rPr>
        <w:lastRenderedPageBreak/>
        <w:t xml:space="preserve">2) </w:t>
      </w:r>
      <w:r w:rsidR="00DC1F4A" w:rsidRPr="006442C4">
        <w:rPr>
          <w:rFonts w:ascii="Times New Roman" w:eastAsia="Times New Roman" w:hAnsi="Times New Roman" w:cs="Times New Roman"/>
          <w:color w:val="000000" w:themeColor="text1"/>
          <w:sz w:val="28"/>
          <w:szCs w:val="28"/>
          <w:lang w:val="en-US"/>
        </w:rPr>
        <w:t>DC operating point</w:t>
      </w:r>
      <w:bookmarkEnd w:id="192"/>
      <w:bookmarkEnd w:id="193"/>
      <w:bookmarkEnd w:id="194"/>
      <w:bookmarkEnd w:id="195"/>
      <w:bookmarkEnd w:id="196"/>
    </w:p>
    <w:p w14:paraId="3C83E73E" w14:textId="62D52952" w:rsidR="00DC1F4A" w:rsidRPr="006442C4" w:rsidRDefault="00DC1F4A" w:rsidP="00BF705E">
      <w:pPr>
        <w:spacing w:line="480" w:lineRule="auto"/>
        <w:jc w:val="both"/>
        <w:rPr>
          <w:rFonts w:ascii="Times New Roman" w:eastAsia="Times New Roman" w:hAnsi="Times New Roman" w:cs="Times New Roman"/>
          <w:color w:val="000000" w:themeColor="text1"/>
          <w:lang w:val="en-US"/>
        </w:rPr>
      </w:pPr>
      <w:proofErr w:type="spellStart"/>
      <w:r w:rsidRPr="006442C4">
        <w:rPr>
          <w:rFonts w:ascii="Times New Roman" w:eastAsia="Times New Roman" w:hAnsi="Times New Roman" w:cs="Times New Roman"/>
          <w:color w:val="BF8F00" w:themeColor="accent4" w:themeShade="BF"/>
          <w:lang w:val="en-US"/>
        </w:rPr>
        <w:t>get_standart_volt</w:t>
      </w:r>
      <w:proofErr w:type="spellEnd"/>
      <w:r w:rsidRPr="006442C4">
        <w:rPr>
          <w:rFonts w:ascii="Times New Roman" w:eastAsia="Times New Roman" w:hAnsi="Times New Roman" w:cs="Times New Roman"/>
          <w:color w:val="000000" w:themeColor="text1"/>
          <w:lang w:val="en-US"/>
        </w:rPr>
        <w:t xml:space="preserve"> obtain</w:t>
      </w:r>
      <w:r w:rsidR="005A43C8" w:rsidRPr="006442C4">
        <w:rPr>
          <w:rFonts w:ascii="Times New Roman" w:eastAsia="Times New Roman" w:hAnsi="Times New Roman" w:cs="Times New Roman"/>
          <w:color w:val="000000" w:themeColor="text1"/>
          <w:lang w:val="en-US"/>
        </w:rPr>
        <w:t>s</w:t>
      </w:r>
      <w:r w:rsidRPr="006442C4">
        <w:rPr>
          <w:rFonts w:ascii="Times New Roman" w:eastAsia="Times New Roman" w:hAnsi="Times New Roman" w:cs="Times New Roman"/>
          <w:color w:val="000000" w:themeColor="text1"/>
          <w:lang w:val="en-US"/>
        </w:rPr>
        <w:t xml:space="preserve"> useful node voltages in preparation for small</w:t>
      </w:r>
      <w:r w:rsidR="005A43C8" w:rsidRPr="006442C4">
        <w:rPr>
          <w:rFonts w:ascii="Times New Roman" w:eastAsia="Times New Roman" w:hAnsi="Times New Roman" w:cs="Times New Roman"/>
          <w:color w:val="000000" w:themeColor="text1"/>
          <w:lang w:val="en-US"/>
        </w:rPr>
        <w:t>-</w:t>
      </w:r>
      <w:r w:rsidRPr="006442C4">
        <w:rPr>
          <w:rFonts w:ascii="Times New Roman" w:eastAsia="Times New Roman" w:hAnsi="Times New Roman" w:cs="Times New Roman"/>
          <w:color w:val="000000" w:themeColor="text1"/>
          <w:lang w:val="en-US"/>
        </w:rPr>
        <w:t>signal parameters of certain components.</w:t>
      </w:r>
    </w:p>
    <w:p w14:paraId="5F5030B6" w14:textId="77777777" w:rsidR="005A43C8" w:rsidRPr="006442C4" w:rsidRDefault="005A43C8" w:rsidP="00BF705E">
      <w:pPr>
        <w:pStyle w:val="ListParagraph"/>
        <w:spacing w:line="480" w:lineRule="auto"/>
        <w:jc w:val="both"/>
        <w:rPr>
          <w:rFonts w:ascii="Times New Roman" w:eastAsia="Times New Roman" w:hAnsi="Times New Roman" w:cs="Times New Roman"/>
          <w:color w:val="000000" w:themeColor="text1"/>
          <w:lang w:val="en-US"/>
        </w:rPr>
      </w:pPr>
    </w:p>
    <w:p w14:paraId="700D91A9" w14:textId="33BC88B4" w:rsidR="00B06799" w:rsidRPr="006442C4" w:rsidRDefault="00B06799" w:rsidP="000C3443">
      <w:pPr>
        <w:pStyle w:val="Heading3"/>
        <w:spacing w:line="480" w:lineRule="auto"/>
        <w:rPr>
          <w:rFonts w:ascii="Times New Roman" w:eastAsia="Times New Roman" w:hAnsi="Times New Roman" w:cs="Times New Roman"/>
          <w:color w:val="000000" w:themeColor="text1"/>
          <w:sz w:val="28"/>
          <w:szCs w:val="28"/>
          <w:lang w:val="en-US"/>
        </w:rPr>
      </w:pPr>
      <w:bookmarkStart w:id="197" w:name="_Toc74430092"/>
      <w:bookmarkStart w:id="198" w:name="_Toc74474925"/>
      <w:bookmarkStart w:id="199" w:name="_Toc74475006"/>
      <w:bookmarkStart w:id="200" w:name="_Toc74475062"/>
      <w:bookmarkStart w:id="201" w:name="_Toc74476420"/>
      <w:r w:rsidRPr="006442C4">
        <w:rPr>
          <w:rFonts w:ascii="Times New Roman" w:eastAsia="Times New Roman" w:hAnsi="Times New Roman" w:cs="Times New Roman"/>
          <w:color w:val="000000" w:themeColor="text1"/>
          <w:sz w:val="28"/>
          <w:szCs w:val="28"/>
          <w:lang w:val="en-US"/>
        </w:rPr>
        <w:t xml:space="preserve">3) </w:t>
      </w:r>
      <w:r w:rsidR="00DC1F4A" w:rsidRPr="006442C4">
        <w:rPr>
          <w:rFonts w:ascii="Times New Roman" w:eastAsia="Times New Roman" w:hAnsi="Times New Roman" w:cs="Times New Roman"/>
          <w:color w:val="000000" w:themeColor="text1"/>
          <w:sz w:val="28"/>
          <w:szCs w:val="28"/>
          <w:lang w:val="en-US"/>
        </w:rPr>
        <w:t>Small</w:t>
      </w:r>
      <w:r w:rsidR="005A43C8" w:rsidRPr="006442C4">
        <w:rPr>
          <w:rFonts w:ascii="Times New Roman" w:eastAsia="Times New Roman" w:hAnsi="Times New Roman" w:cs="Times New Roman"/>
          <w:color w:val="000000" w:themeColor="text1"/>
          <w:sz w:val="28"/>
          <w:szCs w:val="28"/>
          <w:lang w:val="en-US"/>
        </w:rPr>
        <w:t>-</w:t>
      </w:r>
      <w:r w:rsidR="00DC1F4A" w:rsidRPr="006442C4">
        <w:rPr>
          <w:rFonts w:ascii="Times New Roman" w:eastAsia="Times New Roman" w:hAnsi="Times New Roman" w:cs="Times New Roman"/>
          <w:color w:val="000000" w:themeColor="text1"/>
          <w:sz w:val="28"/>
          <w:szCs w:val="28"/>
          <w:lang w:val="en-US"/>
        </w:rPr>
        <w:t>signal</w:t>
      </w:r>
      <w:r w:rsidR="005A43C8" w:rsidRPr="006442C4">
        <w:rPr>
          <w:rFonts w:ascii="Times New Roman" w:eastAsia="Times New Roman" w:hAnsi="Times New Roman" w:cs="Times New Roman"/>
          <w:color w:val="000000" w:themeColor="text1"/>
          <w:sz w:val="28"/>
          <w:szCs w:val="28"/>
          <w:lang w:val="en-US"/>
        </w:rPr>
        <w:t xml:space="preserve"> </w:t>
      </w:r>
      <w:r w:rsidR="00DC1F4A" w:rsidRPr="006442C4">
        <w:rPr>
          <w:rFonts w:ascii="Times New Roman" w:eastAsia="Times New Roman" w:hAnsi="Times New Roman" w:cs="Times New Roman"/>
          <w:color w:val="000000" w:themeColor="text1"/>
          <w:sz w:val="28"/>
          <w:szCs w:val="28"/>
          <w:lang w:val="en-US"/>
        </w:rPr>
        <w:t>analysis</w:t>
      </w:r>
      <w:bookmarkEnd w:id="197"/>
      <w:bookmarkEnd w:id="198"/>
      <w:bookmarkEnd w:id="199"/>
      <w:bookmarkEnd w:id="200"/>
      <w:bookmarkEnd w:id="201"/>
    </w:p>
    <w:p w14:paraId="2B4AF8D0" w14:textId="740D5C2A" w:rsidR="00DC1F4A" w:rsidRPr="006442C4" w:rsidRDefault="00B06799" w:rsidP="00BF705E">
      <w:p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 xml:space="preserve">This </w:t>
      </w:r>
      <w:r w:rsidR="005A43C8" w:rsidRPr="006442C4">
        <w:rPr>
          <w:rFonts w:ascii="Times New Roman" w:eastAsia="Times New Roman" w:hAnsi="Times New Roman" w:cs="Times New Roman"/>
          <w:color w:val="000000" w:themeColor="text1"/>
          <w:lang w:val="en-US"/>
        </w:rPr>
        <w:t xml:space="preserve">makes </w:t>
      </w:r>
      <w:r w:rsidR="00DC1F4A" w:rsidRPr="006442C4">
        <w:rPr>
          <w:rFonts w:ascii="Times New Roman" w:eastAsia="Times New Roman" w:hAnsi="Times New Roman" w:cs="Times New Roman"/>
          <w:color w:val="000000" w:themeColor="text1"/>
          <w:lang w:val="en-US"/>
        </w:rPr>
        <w:t xml:space="preserve">use of functions </w:t>
      </w:r>
      <w:proofErr w:type="spellStart"/>
      <w:r w:rsidR="00DC1F4A" w:rsidRPr="006442C4">
        <w:rPr>
          <w:rFonts w:ascii="Times New Roman" w:eastAsia="Times New Roman" w:hAnsi="Times New Roman" w:cs="Times New Roman"/>
          <w:color w:val="BF8F00" w:themeColor="accent4" w:themeShade="BF"/>
          <w:lang w:val="en-US"/>
        </w:rPr>
        <w:t>reorganiz</w:t>
      </w:r>
      <w:r w:rsidR="005A43C8" w:rsidRPr="006442C4">
        <w:rPr>
          <w:rFonts w:ascii="Times New Roman" w:eastAsia="Times New Roman" w:hAnsi="Times New Roman" w:cs="Times New Roman"/>
          <w:color w:val="BF8F00" w:themeColor="accent4" w:themeShade="BF"/>
          <w:lang w:val="en-US"/>
        </w:rPr>
        <w:t>edc</w:t>
      </w:r>
      <w:proofErr w:type="spellEnd"/>
      <w:r w:rsidR="00DC1F4A" w:rsidRPr="006442C4">
        <w:rPr>
          <w:rFonts w:ascii="Times New Roman" w:eastAsia="Times New Roman" w:hAnsi="Times New Roman" w:cs="Times New Roman"/>
          <w:color w:val="000000" w:themeColor="text1"/>
          <w:lang w:val="en-US"/>
        </w:rPr>
        <w:t xml:space="preserve">, </w:t>
      </w:r>
      <w:proofErr w:type="spellStart"/>
      <w:r w:rsidR="00DC1F4A" w:rsidRPr="006442C4">
        <w:rPr>
          <w:rFonts w:ascii="Times New Roman" w:eastAsia="Times New Roman" w:hAnsi="Times New Roman" w:cs="Times New Roman"/>
          <w:color w:val="BF8F00" w:themeColor="accent4" w:themeShade="BF"/>
          <w:lang w:val="en-US"/>
        </w:rPr>
        <w:t>classify_comp</w:t>
      </w:r>
      <w:proofErr w:type="spellEnd"/>
      <w:r w:rsidR="00DC1F4A" w:rsidRPr="006442C4">
        <w:rPr>
          <w:rFonts w:ascii="Times New Roman" w:eastAsia="Times New Roman" w:hAnsi="Times New Roman" w:cs="Times New Roman"/>
          <w:color w:val="000000" w:themeColor="text1"/>
          <w:lang w:val="en-US"/>
        </w:rPr>
        <w:t xml:space="preserve">, </w:t>
      </w:r>
      <w:proofErr w:type="spellStart"/>
      <w:r w:rsidR="00DC1F4A" w:rsidRPr="006442C4">
        <w:rPr>
          <w:rFonts w:ascii="Times New Roman" w:eastAsia="Times New Roman" w:hAnsi="Times New Roman" w:cs="Times New Roman"/>
          <w:color w:val="BF8F00" w:themeColor="accent4" w:themeShade="BF"/>
          <w:lang w:val="en-US"/>
        </w:rPr>
        <w:t>shortdcsource</w:t>
      </w:r>
      <w:proofErr w:type="spellEnd"/>
      <w:r w:rsidR="00DC1F4A" w:rsidRPr="006442C4">
        <w:rPr>
          <w:rFonts w:ascii="Times New Roman" w:eastAsia="Times New Roman" w:hAnsi="Times New Roman" w:cs="Times New Roman"/>
          <w:color w:val="BF8F00" w:themeColor="accent4" w:themeShade="BF"/>
          <w:lang w:val="en-US"/>
        </w:rPr>
        <w:t xml:space="preserve"> </w:t>
      </w:r>
      <w:r w:rsidR="00DC1F4A" w:rsidRPr="006442C4">
        <w:rPr>
          <w:rFonts w:ascii="Times New Roman" w:eastAsia="Times New Roman" w:hAnsi="Times New Roman" w:cs="Times New Roman"/>
          <w:color w:val="000000" w:themeColor="text1"/>
          <w:lang w:val="en-US"/>
        </w:rPr>
        <w:t xml:space="preserve">to prepare </w:t>
      </w:r>
      <w:r w:rsidR="00133998" w:rsidRPr="006442C4">
        <w:rPr>
          <w:rFonts w:ascii="Times New Roman" w:eastAsia="Times New Roman" w:hAnsi="Times New Roman" w:cs="Times New Roman"/>
          <w:color w:val="000000" w:themeColor="text1"/>
          <w:lang w:val="en-US"/>
        </w:rPr>
        <w:t xml:space="preserve">the </w:t>
      </w:r>
      <w:r w:rsidR="00DC1F4A" w:rsidRPr="006442C4">
        <w:rPr>
          <w:rFonts w:ascii="Times New Roman" w:eastAsia="Times New Roman" w:hAnsi="Times New Roman" w:cs="Times New Roman"/>
          <w:color w:val="000000" w:themeColor="text1"/>
          <w:lang w:val="en-US"/>
        </w:rPr>
        <w:t>data needed. Then</w:t>
      </w:r>
      <w:r w:rsidR="005A43C8" w:rsidRPr="006442C4">
        <w:rPr>
          <w:rFonts w:ascii="Times New Roman" w:eastAsia="Times New Roman" w:hAnsi="Times New Roman" w:cs="Times New Roman"/>
          <w:color w:val="000000" w:themeColor="text1"/>
          <w:lang w:val="en-US"/>
        </w:rPr>
        <w:t xml:space="preserve"> the program does the analysis </w:t>
      </w:r>
      <w:r w:rsidR="00DC1F4A" w:rsidRPr="006442C4">
        <w:rPr>
          <w:rFonts w:ascii="Times New Roman" w:eastAsia="Times New Roman" w:hAnsi="Times New Roman" w:cs="Times New Roman"/>
          <w:color w:val="000000" w:themeColor="text1"/>
          <w:lang w:val="en-US"/>
        </w:rPr>
        <w:t xml:space="preserve">with each </w:t>
      </w:r>
      <w:r w:rsidR="005A43C8" w:rsidRPr="006442C4">
        <w:rPr>
          <w:rFonts w:ascii="Times New Roman" w:eastAsia="Times New Roman" w:hAnsi="Times New Roman" w:cs="Times New Roman"/>
          <w:color w:val="000000" w:themeColor="text1"/>
          <w:lang w:val="en-US"/>
        </w:rPr>
        <w:t xml:space="preserve">required </w:t>
      </w:r>
      <w:r w:rsidR="00DC1F4A" w:rsidRPr="006442C4">
        <w:rPr>
          <w:rFonts w:ascii="Times New Roman" w:eastAsia="Times New Roman" w:hAnsi="Times New Roman" w:cs="Times New Roman"/>
          <w:color w:val="000000" w:themeColor="text1"/>
          <w:lang w:val="en-US"/>
        </w:rPr>
        <w:t>frequency</w:t>
      </w:r>
      <w:r w:rsidR="005A43C8" w:rsidRPr="006442C4">
        <w:rPr>
          <w:rFonts w:ascii="Times New Roman" w:eastAsia="Times New Roman" w:hAnsi="Times New Roman" w:cs="Times New Roman"/>
          <w:color w:val="000000" w:themeColor="text1"/>
          <w:lang w:val="en-US"/>
        </w:rPr>
        <w:t xml:space="preserve">. </w:t>
      </w:r>
      <w:r w:rsidR="00DC1F4A" w:rsidRPr="006442C4">
        <w:rPr>
          <w:rFonts w:ascii="Times New Roman" w:eastAsia="Times New Roman" w:hAnsi="Times New Roman" w:cs="Times New Roman"/>
          <w:color w:val="000000" w:themeColor="text1"/>
          <w:lang w:val="en-US"/>
        </w:rPr>
        <w:t xml:space="preserve">The output </w:t>
      </w:r>
      <w:r w:rsidR="004223AC" w:rsidRPr="006442C4">
        <w:rPr>
          <w:rFonts w:ascii="Times New Roman" w:eastAsia="Times New Roman" w:hAnsi="Times New Roman" w:cs="Times New Roman"/>
          <w:color w:val="000000" w:themeColor="text1"/>
          <w:lang w:val="en-US"/>
        </w:rPr>
        <w:t xml:space="preserve">is </w:t>
      </w:r>
      <w:r w:rsidR="00DC1F4A" w:rsidRPr="006442C4">
        <w:rPr>
          <w:rFonts w:ascii="Times New Roman" w:eastAsia="Times New Roman" w:hAnsi="Times New Roman" w:cs="Times New Roman"/>
          <w:color w:val="000000" w:themeColor="text1"/>
          <w:lang w:val="en-US"/>
        </w:rPr>
        <w:t xml:space="preserve">a matrix of type complex double, and </w:t>
      </w:r>
      <w:r w:rsidR="004223AC" w:rsidRPr="006442C4">
        <w:rPr>
          <w:rFonts w:ascii="Times New Roman" w:eastAsia="Times New Roman" w:hAnsi="Times New Roman" w:cs="Times New Roman"/>
          <w:color w:val="000000" w:themeColor="text1"/>
          <w:lang w:val="en-US"/>
        </w:rPr>
        <w:t>the program</w:t>
      </w:r>
      <w:r w:rsidR="00DC1F4A" w:rsidRPr="006442C4">
        <w:rPr>
          <w:rFonts w:ascii="Times New Roman" w:eastAsia="Times New Roman" w:hAnsi="Times New Roman" w:cs="Times New Roman"/>
          <w:color w:val="000000" w:themeColor="text1"/>
          <w:lang w:val="en-US"/>
        </w:rPr>
        <w:t xml:space="preserve"> locate</w:t>
      </w:r>
      <w:r w:rsidR="004223AC" w:rsidRPr="006442C4">
        <w:rPr>
          <w:rFonts w:ascii="Times New Roman" w:eastAsia="Times New Roman" w:hAnsi="Times New Roman" w:cs="Times New Roman"/>
          <w:color w:val="000000" w:themeColor="text1"/>
          <w:lang w:val="en-US"/>
        </w:rPr>
        <w:t>s</w:t>
      </w:r>
      <w:r w:rsidR="00DC1F4A" w:rsidRPr="006442C4">
        <w:rPr>
          <w:rFonts w:ascii="Times New Roman" w:eastAsia="Times New Roman" w:hAnsi="Times New Roman" w:cs="Times New Roman"/>
          <w:color w:val="000000" w:themeColor="text1"/>
          <w:lang w:val="en-US"/>
        </w:rPr>
        <w:t xml:space="preserve"> the </w:t>
      </w:r>
      <w:r w:rsidR="007C7FE6" w:rsidRPr="006442C4">
        <w:rPr>
          <w:rFonts w:ascii="Times New Roman" w:eastAsia="Times New Roman" w:hAnsi="Times New Roman" w:cs="Times New Roman"/>
          <w:color w:val="000000" w:themeColor="text1"/>
          <w:lang w:val="en-US"/>
        </w:rPr>
        <w:t>voltage</w:t>
      </w:r>
      <w:r w:rsidR="00DC1F4A" w:rsidRPr="006442C4">
        <w:rPr>
          <w:rFonts w:ascii="Times New Roman" w:eastAsia="Times New Roman" w:hAnsi="Times New Roman" w:cs="Times New Roman"/>
          <w:color w:val="000000" w:themeColor="text1"/>
          <w:lang w:val="en-US"/>
        </w:rPr>
        <w:t xml:space="preserve"> corresponding to the user’s choice of </w:t>
      </w:r>
      <w:r w:rsidRPr="006442C4">
        <w:rPr>
          <w:rFonts w:ascii="Times New Roman" w:eastAsia="Times New Roman" w:hAnsi="Times New Roman" w:cs="Times New Roman"/>
          <w:color w:val="000000" w:themeColor="text1"/>
          <w:lang w:val="en-US"/>
        </w:rPr>
        <w:t xml:space="preserve">the </w:t>
      </w:r>
      <w:r w:rsidR="00DC1F4A" w:rsidRPr="006442C4">
        <w:rPr>
          <w:rFonts w:ascii="Times New Roman" w:eastAsia="Times New Roman" w:hAnsi="Times New Roman" w:cs="Times New Roman"/>
          <w:color w:val="000000" w:themeColor="text1"/>
          <w:lang w:val="en-US"/>
        </w:rPr>
        <w:t>output node. At last, transform this into magnitude and phase, and store in the vectors</w:t>
      </w:r>
      <w:r w:rsidRPr="006442C4">
        <w:rPr>
          <w:rFonts w:ascii="Times New Roman" w:eastAsia="Times New Roman" w:hAnsi="Times New Roman" w:cs="Times New Roman"/>
          <w:color w:val="000000" w:themeColor="text1"/>
          <w:lang w:val="en-US"/>
        </w:rPr>
        <w:t>,</w:t>
      </w:r>
      <w:r w:rsidR="00DC1F4A" w:rsidRPr="006442C4">
        <w:rPr>
          <w:rFonts w:ascii="Times New Roman" w:eastAsia="Times New Roman" w:hAnsi="Times New Roman" w:cs="Times New Roman"/>
          <w:color w:val="000000" w:themeColor="text1"/>
          <w:lang w:val="en-US"/>
        </w:rPr>
        <w:t xml:space="preserve"> respectively.</w:t>
      </w:r>
    </w:p>
    <w:p w14:paraId="2A0F61A7" w14:textId="77777777" w:rsidR="004223AC" w:rsidRPr="006442C4" w:rsidRDefault="004223AC" w:rsidP="00BF705E">
      <w:pPr>
        <w:pStyle w:val="ListParagraph"/>
        <w:spacing w:line="480" w:lineRule="auto"/>
        <w:jc w:val="both"/>
        <w:rPr>
          <w:rFonts w:ascii="Times New Roman" w:eastAsia="Times New Roman" w:hAnsi="Times New Roman" w:cs="Times New Roman"/>
          <w:color w:val="000000" w:themeColor="text1"/>
          <w:lang w:val="en-US"/>
        </w:rPr>
      </w:pPr>
    </w:p>
    <w:p w14:paraId="0CB716C2" w14:textId="0472E431" w:rsidR="00B06799" w:rsidRPr="006442C4" w:rsidRDefault="00B06799" w:rsidP="000C3443">
      <w:pPr>
        <w:pStyle w:val="Heading3"/>
        <w:spacing w:line="480" w:lineRule="auto"/>
        <w:rPr>
          <w:rFonts w:ascii="Times New Roman" w:eastAsia="Times New Roman" w:hAnsi="Times New Roman" w:cs="Times New Roman"/>
          <w:color w:val="000000" w:themeColor="text1"/>
          <w:sz w:val="28"/>
          <w:szCs w:val="28"/>
          <w:lang w:val="en-US"/>
        </w:rPr>
      </w:pPr>
      <w:bookmarkStart w:id="202" w:name="_Toc74430093"/>
      <w:bookmarkStart w:id="203" w:name="_Toc74474926"/>
      <w:bookmarkStart w:id="204" w:name="_Toc74475007"/>
      <w:bookmarkStart w:id="205" w:name="_Toc74475063"/>
      <w:bookmarkStart w:id="206" w:name="_Toc74476421"/>
      <w:r w:rsidRPr="006442C4">
        <w:rPr>
          <w:rFonts w:ascii="Times New Roman" w:eastAsia="Times New Roman" w:hAnsi="Times New Roman" w:cs="Times New Roman"/>
          <w:color w:val="000000" w:themeColor="text1"/>
          <w:sz w:val="28"/>
          <w:szCs w:val="28"/>
          <w:lang w:val="en-US"/>
        </w:rPr>
        <w:t xml:space="preserve">4) </w:t>
      </w:r>
      <w:r w:rsidR="00DC1F4A" w:rsidRPr="006442C4">
        <w:rPr>
          <w:rFonts w:ascii="Times New Roman" w:eastAsia="Times New Roman" w:hAnsi="Times New Roman" w:cs="Times New Roman"/>
          <w:color w:val="000000" w:themeColor="text1"/>
          <w:sz w:val="28"/>
          <w:szCs w:val="28"/>
          <w:lang w:val="en-US"/>
        </w:rPr>
        <w:t>Output stage</w:t>
      </w:r>
      <w:bookmarkEnd w:id="202"/>
      <w:bookmarkEnd w:id="203"/>
      <w:bookmarkEnd w:id="204"/>
      <w:bookmarkEnd w:id="205"/>
      <w:bookmarkEnd w:id="206"/>
    </w:p>
    <w:p w14:paraId="0593278B" w14:textId="3B7E3847" w:rsidR="0098427A" w:rsidRPr="006442C4" w:rsidRDefault="00B06799" w:rsidP="00BF705E">
      <w:pPr>
        <w:spacing w:line="480" w:lineRule="auto"/>
        <w:jc w:val="both"/>
        <w:rPr>
          <w:rFonts w:ascii="Times New Roman" w:eastAsia="Times New Roman" w:hAnsi="Times New Roman" w:cs="Times New Roman"/>
          <w:color w:val="000000" w:themeColor="text1"/>
          <w:sz w:val="28"/>
          <w:szCs w:val="28"/>
          <w:lang w:val="en-US"/>
        </w:rPr>
      </w:pPr>
      <w:r w:rsidRPr="006442C4">
        <w:rPr>
          <w:rFonts w:ascii="Times New Roman" w:eastAsia="Times New Roman" w:hAnsi="Times New Roman" w:cs="Times New Roman"/>
          <w:color w:val="000000" w:themeColor="text1"/>
          <w:sz w:val="28"/>
          <w:szCs w:val="28"/>
          <w:lang w:val="en-US"/>
        </w:rPr>
        <w:t>T</w:t>
      </w:r>
      <w:r w:rsidR="004223AC" w:rsidRPr="006442C4">
        <w:rPr>
          <w:rFonts w:ascii="Times New Roman" w:eastAsia="Times New Roman" w:hAnsi="Times New Roman" w:cs="Times New Roman"/>
          <w:color w:val="000000" w:themeColor="text1"/>
          <w:lang w:val="en-US"/>
        </w:rPr>
        <w:t>he program</w:t>
      </w:r>
      <w:r w:rsidR="00DC1F4A" w:rsidRPr="006442C4">
        <w:rPr>
          <w:rFonts w:ascii="Times New Roman" w:eastAsia="Times New Roman" w:hAnsi="Times New Roman" w:cs="Times New Roman"/>
          <w:color w:val="000000" w:themeColor="text1"/>
          <w:lang w:val="en-US"/>
        </w:rPr>
        <w:t xml:space="preserve"> ask</w:t>
      </w:r>
      <w:r w:rsidR="004223AC" w:rsidRPr="006442C4">
        <w:rPr>
          <w:rFonts w:ascii="Times New Roman" w:eastAsia="Times New Roman" w:hAnsi="Times New Roman" w:cs="Times New Roman"/>
          <w:color w:val="000000" w:themeColor="text1"/>
          <w:lang w:val="en-US"/>
        </w:rPr>
        <w:t>s</w:t>
      </w:r>
      <w:r w:rsidR="00DC1F4A" w:rsidRPr="006442C4">
        <w:rPr>
          <w:rFonts w:ascii="Times New Roman" w:eastAsia="Times New Roman" w:hAnsi="Times New Roman" w:cs="Times New Roman"/>
          <w:color w:val="000000" w:themeColor="text1"/>
          <w:lang w:val="en-US"/>
        </w:rPr>
        <w:t xml:space="preserve"> the user to enter the name of the </w:t>
      </w:r>
      <w:r w:rsidR="004223AC" w:rsidRPr="006442C4">
        <w:rPr>
          <w:rFonts w:ascii="Times New Roman" w:eastAsia="Times New Roman" w:hAnsi="Times New Roman" w:cs="Times New Roman"/>
          <w:color w:val="000000" w:themeColor="text1"/>
          <w:lang w:val="en-US"/>
        </w:rPr>
        <w:t xml:space="preserve">pre-created </w:t>
      </w:r>
      <w:r w:rsidR="00DC1F4A" w:rsidRPr="006442C4">
        <w:rPr>
          <w:rFonts w:ascii="Times New Roman" w:eastAsia="Times New Roman" w:hAnsi="Times New Roman" w:cs="Times New Roman"/>
          <w:color w:val="000000" w:themeColor="text1"/>
          <w:lang w:val="en-US"/>
        </w:rPr>
        <w:t xml:space="preserve">file that would store the output. The output </w:t>
      </w:r>
      <w:r w:rsidR="004223AC" w:rsidRPr="006442C4">
        <w:rPr>
          <w:rFonts w:ascii="Times New Roman" w:eastAsia="Times New Roman" w:hAnsi="Times New Roman" w:cs="Times New Roman"/>
          <w:color w:val="000000" w:themeColor="text1"/>
          <w:lang w:val="en-US"/>
        </w:rPr>
        <w:t>has</w:t>
      </w:r>
      <w:r w:rsidR="00DC1F4A" w:rsidRPr="006442C4">
        <w:rPr>
          <w:rFonts w:ascii="Times New Roman" w:eastAsia="Times New Roman" w:hAnsi="Times New Roman" w:cs="Times New Roman"/>
          <w:color w:val="000000" w:themeColor="text1"/>
          <w:lang w:val="en-US"/>
        </w:rPr>
        <w:t xml:space="preserve"> three values</w:t>
      </w:r>
      <w:r w:rsidR="004223AC" w:rsidRPr="006442C4">
        <w:rPr>
          <w:rFonts w:ascii="Times New Roman" w:eastAsia="Times New Roman" w:hAnsi="Times New Roman" w:cs="Times New Roman"/>
          <w:color w:val="000000" w:themeColor="text1"/>
          <w:lang w:val="en-US"/>
        </w:rPr>
        <w:t xml:space="preserve">: </w:t>
      </w:r>
      <w:r w:rsidR="00DC1F4A" w:rsidRPr="006442C4">
        <w:rPr>
          <w:rFonts w:ascii="Times New Roman" w:eastAsia="Times New Roman" w:hAnsi="Times New Roman" w:cs="Times New Roman"/>
          <w:color w:val="000000" w:themeColor="text1"/>
          <w:lang w:val="en-US"/>
        </w:rPr>
        <w:t>frequency, magnitude</w:t>
      </w:r>
      <w:r w:rsidRPr="006442C4">
        <w:rPr>
          <w:rFonts w:ascii="Times New Roman" w:eastAsia="Times New Roman" w:hAnsi="Times New Roman" w:cs="Times New Roman"/>
          <w:color w:val="000000" w:themeColor="text1"/>
          <w:lang w:val="en-US"/>
        </w:rPr>
        <w:t>,</w:t>
      </w:r>
      <w:r w:rsidR="00DC1F4A" w:rsidRPr="006442C4">
        <w:rPr>
          <w:rFonts w:ascii="Times New Roman" w:eastAsia="Times New Roman" w:hAnsi="Times New Roman" w:cs="Times New Roman"/>
          <w:color w:val="000000" w:themeColor="text1"/>
          <w:lang w:val="en-US"/>
        </w:rPr>
        <w:t xml:space="preserve"> and phase (in degrees) of the transfer function calculated at that </w:t>
      </w:r>
      <w:r w:rsidR="004223AC" w:rsidRPr="006442C4">
        <w:rPr>
          <w:rFonts w:ascii="Times New Roman" w:eastAsia="Times New Roman" w:hAnsi="Times New Roman" w:cs="Times New Roman"/>
          <w:color w:val="000000" w:themeColor="text1"/>
          <w:lang w:val="en-US"/>
        </w:rPr>
        <w:t xml:space="preserve">particular </w:t>
      </w:r>
      <w:r w:rsidR="00DC1F4A" w:rsidRPr="006442C4">
        <w:rPr>
          <w:rFonts w:ascii="Times New Roman" w:eastAsia="Times New Roman" w:hAnsi="Times New Roman" w:cs="Times New Roman"/>
          <w:color w:val="000000" w:themeColor="text1"/>
          <w:lang w:val="en-US"/>
        </w:rPr>
        <w:t>frequency, spaced using tab</w:t>
      </w:r>
      <w:r w:rsidR="004223AC" w:rsidRPr="006442C4">
        <w:rPr>
          <w:rFonts w:ascii="Times New Roman" w:eastAsia="Times New Roman" w:hAnsi="Times New Roman" w:cs="Times New Roman"/>
          <w:color w:val="000000" w:themeColor="text1"/>
          <w:lang w:val="en-US"/>
        </w:rPr>
        <w:t xml:space="preserve"> and w</w:t>
      </w:r>
      <w:r w:rsidR="00DC1F4A" w:rsidRPr="006442C4">
        <w:rPr>
          <w:rFonts w:ascii="Times New Roman" w:eastAsia="Times New Roman" w:hAnsi="Times New Roman" w:cs="Times New Roman"/>
          <w:color w:val="000000" w:themeColor="text1"/>
          <w:lang w:val="en-US"/>
        </w:rPr>
        <w:t>ritten line by line according to the content of the three vectors.</w:t>
      </w:r>
    </w:p>
    <w:p w14:paraId="19A79EDB" w14:textId="77777777" w:rsidR="0098427A" w:rsidRPr="006442C4" w:rsidRDefault="0098427A" w:rsidP="00BF705E">
      <w:pPr>
        <w:spacing w:line="480" w:lineRule="auto"/>
        <w:jc w:val="both"/>
        <w:rPr>
          <w:rFonts w:ascii="Times New Roman" w:eastAsia="Times New Roman" w:hAnsi="Times New Roman" w:cs="Times New Roman"/>
          <w:sz w:val="32"/>
          <w:szCs w:val="32"/>
          <w:u w:val="single"/>
          <w:lang w:val="en-US"/>
        </w:rPr>
      </w:pPr>
    </w:p>
    <w:p w14:paraId="659F19A3" w14:textId="77777777" w:rsidR="000C2FCC" w:rsidRPr="006442C4" w:rsidRDefault="000C2FCC" w:rsidP="00BF705E">
      <w:pPr>
        <w:spacing w:line="480" w:lineRule="auto"/>
        <w:rPr>
          <w:rFonts w:ascii="Times New Roman" w:eastAsia="Times New Roman" w:hAnsi="Times New Roman" w:cs="Times New Roman"/>
          <w:lang w:val="en-US"/>
        </w:rPr>
      </w:pPr>
    </w:p>
    <w:p w14:paraId="680A452B" w14:textId="77777777" w:rsidR="000C2FCC" w:rsidRPr="006442C4" w:rsidRDefault="000C2FCC" w:rsidP="00BF705E">
      <w:pPr>
        <w:spacing w:line="480" w:lineRule="auto"/>
        <w:rPr>
          <w:rFonts w:ascii="Times New Roman" w:eastAsia="Times New Roman" w:hAnsi="Times New Roman" w:cs="Times New Roman"/>
          <w:lang w:val="en-US"/>
        </w:rPr>
      </w:pPr>
    </w:p>
    <w:p w14:paraId="10719374" w14:textId="77777777" w:rsidR="000C2FCC" w:rsidRPr="006442C4" w:rsidRDefault="000C2FCC" w:rsidP="00BF705E">
      <w:pPr>
        <w:spacing w:line="480" w:lineRule="auto"/>
        <w:rPr>
          <w:rFonts w:ascii="Times New Roman" w:eastAsia="Times New Roman" w:hAnsi="Times New Roman" w:cs="Times New Roman"/>
          <w:lang w:val="en-US"/>
        </w:rPr>
      </w:pPr>
    </w:p>
    <w:p w14:paraId="5CBE013D" w14:textId="77777777" w:rsidR="000C2FCC" w:rsidRPr="006442C4" w:rsidRDefault="000C2FCC" w:rsidP="00BF705E">
      <w:pPr>
        <w:spacing w:line="480" w:lineRule="auto"/>
        <w:rPr>
          <w:rFonts w:ascii="Times New Roman" w:eastAsia="Times New Roman" w:hAnsi="Times New Roman" w:cs="Times New Roman"/>
          <w:lang w:val="en-US"/>
        </w:rPr>
      </w:pPr>
    </w:p>
    <w:p w14:paraId="116CA9D7" w14:textId="77777777" w:rsidR="000C2FCC" w:rsidRPr="006442C4" w:rsidRDefault="000C2FCC" w:rsidP="00BF705E">
      <w:pPr>
        <w:spacing w:line="480" w:lineRule="auto"/>
        <w:rPr>
          <w:rFonts w:ascii="Times New Roman" w:eastAsia="Times New Roman" w:hAnsi="Times New Roman" w:cs="Times New Roman"/>
          <w:lang w:val="en-US"/>
        </w:rPr>
      </w:pPr>
    </w:p>
    <w:p w14:paraId="25F5E6F1" w14:textId="77777777" w:rsidR="000C2FCC" w:rsidRPr="006442C4" w:rsidRDefault="000C2FCC" w:rsidP="00BF705E">
      <w:pPr>
        <w:spacing w:line="480" w:lineRule="auto"/>
        <w:rPr>
          <w:rFonts w:ascii="Times New Roman" w:eastAsia="Times New Roman" w:hAnsi="Times New Roman" w:cs="Times New Roman"/>
          <w:lang w:val="en-US"/>
        </w:rPr>
      </w:pPr>
    </w:p>
    <w:p w14:paraId="7DF7F747" w14:textId="77777777" w:rsidR="000C2FCC" w:rsidRPr="006442C4" w:rsidRDefault="000C2FCC" w:rsidP="00BF705E">
      <w:pPr>
        <w:spacing w:line="480" w:lineRule="auto"/>
        <w:rPr>
          <w:rFonts w:ascii="Times New Roman" w:eastAsia="Times New Roman" w:hAnsi="Times New Roman" w:cs="Times New Roman"/>
          <w:lang w:val="en-US"/>
        </w:rPr>
      </w:pPr>
    </w:p>
    <w:p w14:paraId="76386E80" w14:textId="00A05364" w:rsidR="00125E2A" w:rsidRPr="006442C4" w:rsidRDefault="00125E2A" w:rsidP="000C3443">
      <w:pPr>
        <w:pStyle w:val="Heading1"/>
        <w:spacing w:line="480" w:lineRule="auto"/>
        <w:rPr>
          <w:rFonts w:eastAsia="Times New Roman" w:cs="Times New Roman"/>
          <w:b/>
          <w:bCs/>
          <w:szCs w:val="40"/>
          <w:lang w:val="en-US"/>
        </w:rPr>
      </w:pPr>
      <w:bookmarkStart w:id="207" w:name="_Toc74430094"/>
      <w:bookmarkStart w:id="208" w:name="_Toc74474927"/>
      <w:bookmarkStart w:id="209" w:name="_Toc74475008"/>
      <w:bookmarkStart w:id="210" w:name="_Toc74475064"/>
      <w:bookmarkStart w:id="211" w:name="_Toc74476422"/>
      <w:r w:rsidRPr="006442C4">
        <w:rPr>
          <w:rFonts w:eastAsia="Times New Roman" w:cs="Times New Roman"/>
          <w:b/>
          <w:bCs/>
          <w:szCs w:val="40"/>
          <w:lang w:val="en-US"/>
        </w:rPr>
        <w:lastRenderedPageBreak/>
        <w:t>Project Planning and Management</w:t>
      </w:r>
      <w:bookmarkEnd w:id="207"/>
      <w:bookmarkEnd w:id="208"/>
      <w:bookmarkEnd w:id="209"/>
      <w:bookmarkEnd w:id="210"/>
      <w:bookmarkEnd w:id="211"/>
    </w:p>
    <w:p w14:paraId="398D53E2" w14:textId="57DA2115" w:rsidR="007A6DAB" w:rsidRPr="006442C4" w:rsidRDefault="007A6DAB" w:rsidP="000C3443">
      <w:pPr>
        <w:pStyle w:val="Heading2"/>
        <w:rPr>
          <w:rFonts w:eastAsia="Times New Roman" w:cs="Times New Roman"/>
          <w:szCs w:val="32"/>
          <w:lang w:val="en-US"/>
        </w:rPr>
      </w:pPr>
      <w:bookmarkStart w:id="212" w:name="_Toc74430095"/>
      <w:bookmarkStart w:id="213" w:name="_Toc74474928"/>
      <w:bookmarkStart w:id="214" w:name="_Toc74475009"/>
      <w:bookmarkStart w:id="215" w:name="_Toc74475065"/>
      <w:bookmarkStart w:id="216" w:name="_Toc74476423"/>
      <w:r w:rsidRPr="006442C4">
        <w:rPr>
          <w:rFonts w:eastAsia="Times New Roman" w:cs="Times New Roman"/>
          <w:szCs w:val="32"/>
          <w:lang w:val="en-US"/>
        </w:rPr>
        <w:t>Overview</w:t>
      </w:r>
      <w:bookmarkEnd w:id="212"/>
      <w:bookmarkEnd w:id="213"/>
      <w:bookmarkEnd w:id="214"/>
      <w:bookmarkEnd w:id="215"/>
      <w:bookmarkEnd w:id="216"/>
    </w:p>
    <w:p w14:paraId="44148243" w14:textId="49AC759E" w:rsidR="00FE3241" w:rsidRPr="006442C4" w:rsidRDefault="00FE3241"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There are four stages in the overall planning of this end-of-year project: </w:t>
      </w:r>
      <w:proofErr w:type="spellStart"/>
      <w:r w:rsidR="000E35A4" w:rsidRPr="006442C4">
        <w:rPr>
          <w:rFonts w:ascii="Times New Roman" w:eastAsia="Times New Roman" w:hAnsi="Times New Roman" w:cs="Times New Roman"/>
          <w:lang w:val="en-US"/>
        </w:rPr>
        <w:t>i</w:t>
      </w:r>
      <w:r w:rsidRPr="006442C4">
        <w:rPr>
          <w:rFonts w:ascii="Times New Roman" w:eastAsia="Times New Roman" w:hAnsi="Times New Roman" w:cs="Times New Roman"/>
          <w:lang w:val="en-US"/>
        </w:rPr>
        <w:t>nitilisation</w:t>
      </w:r>
      <w:proofErr w:type="spellEnd"/>
      <w:r w:rsidR="000E35A4" w:rsidRPr="006442C4">
        <w:rPr>
          <w:rFonts w:ascii="Times New Roman" w:eastAsia="Times New Roman" w:hAnsi="Times New Roman" w:cs="Times New Roman"/>
          <w:lang w:val="en-US"/>
        </w:rPr>
        <w:t>, planning &amp; manage</w:t>
      </w:r>
      <w:r w:rsidR="004A2CFA" w:rsidRPr="006442C4">
        <w:rPr>
          <w:rFonts w:ascii="Times New Roman" w:eastAsia="Times New Roman" w:hAnsi="Times New Roman" w:cs="Times New Roman"/>
          <w:lang w:val="en-US"/>
        </w:rPr>
        <w:t>me</w:t>
      </w:r>
      <w:r w:rsidR="000E35A4" w:rsidRPr="006442C4">
        <w:rPr>
          <w:rFonts w:ascii="Times New Roman" w:eastAsia="Times New Roman" w:hAnsi="Times New Roman" w:cs="Times New Roman"/>
          <w:lang w:val="en-US"/>
        </w:rPr>
        <w:t xml:space="preserve">nt, </w:t>
      </w:r>
      <w:r w:rsidR="004A2CFA" w:rsidRPr="006442C4">
        <w:rPr>
          <w:rFonts w:ascii="Times New Roman" w:eastAsia="Times New Roman" w:hAnsi="Times New Roman" w:cs="Times New Roman"/>
          <w:lang w:val="en-US"/>
        </w:rPr>
        <w:t>programming process and report &amp; video.</w:t>
      </w:r>
    </w:p>
    <w:p w14:paraId="69F43947" w14:textId="02F8FE34" w:rsidR="00333F15" w:rsidRPr="006442C4" w:rsidRDefault="00733097"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2CD17FC1" wp14:editId="6AAFA1B6">
            <wp:extent cx="5167651" cy="4430806"/>
            <wp:effectExtent l="0" t="0" r="127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0682" cy="4433405"/>
                    </a:xfrm>
                    <a:prstGeom prst="rect">
                      <a:avLst/>
                    </a:prstGeom>
                  </pic:spPr>
                </pic:pic>
              </a:graphicData>
            </a:graphic>
          </wp:inline>
        </w:drawing>
      </w:r>
    </w:p>
    <w:p w14:paraId="253CCE7C" w14:textId="6438F096"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27: planning </w:t>
      </w:r>
      <w:proofErr w:type="spellStart"/>
      <w:r w:rsidRPr="006442C4">
        <w:rPr>
          <w:rFonts w:ascii="Times New Roman" w:eastAsia="Times New Roman" w:hAnsi="Times New Roman" w:cs="Times New Roman"/>
          <w:lang w:val="en-US"/>
        </w:rPr>
        <w:t>mindmap</w:t>
      </w:r>
      <w:proofErr w:type="spellEnd"/>
      <w:r w:rsidRPr="006442C4">
        <w:rPr>
          <w:rFonts w:ascii="Times New Roman" w:eastAsia="Times New Roman" w:hAnsi="Times New Roman" w:cs="Times New Roman"/>
          <w:lang w:val="en-US"/>
        </w:rPr>
        <w:t>)</w:t>
      </w:r>
    </w:p>
    <w:p w14:paraId="22171F0E" w14:textId="6C0F175A" w:rsidR="000F1A2A" w:rsidRPr="006442C4" w:rsidRDefault="000F1A2A" w:rsidP="00BF705E">
      <w:pPr>
        <w:pStyle w:val="ListParagraph"/>
        <w:spacing w:line="480" w:lineRule="auto"/>
        <w:rPr>
          <w:rFonts w:ascii="Times New Roman" w:eastAsia="Times New Roman" w:hAnsi="Times New Roman" w:cs="Times New Roman"/>
          <w:lang w:val="en-US"/>
        </w:rPr>
      </w:pPr>
    </w:p>
    <w:p w14:paraId="49A75E46" w14:textId="77777777" w:rsidR="00FC2432" w:rsidRPr="006442C4" w:rsidRDefault="00FC2432" w:rsidP="00BF705E">
      <w:pPr>
        <w:spacing w:line="480" w:lineRule="auto"/>
        <w:rPr>
          <w:rFonts w:ascii="Times New Roman" w:eastAsia="Times New Roman" w:hAnsi="Times New Roman" w:cs="Times New Roman"/>
          <w:sz w:val="32"/>
          <w:szCs w:val="32"/>
          <w:u w:val="single"/>
          <w:lang w:val="en-GB"/>
        </w:rPr>
      </w:pPr>
    </w:p>
    <w:p w14:paraId="69CC5AE7" w14:textId="77777777" w:rsidR="00410DC3" w:rsidRPr="006442C4" w:rsidRDefault="00410DC3" w:rsidP="00BF705E">
      <w:pPr>
        <w:spacing w:line="480" w:lineRule="auto"/>
        <w:rPr>
          <w:rFonts w:ascii="Times New Roman" w:eastAsia="Times New Roman" w:hAnsi="Times New Roman" w:cs="Times New Roman"/>
          <w:sz w:val="32"/>
          <w:szCs w:val="32"/>
          <w:u w:val="single"/>
          <w:lang w:val="en-GB"/>
        </w:rPr>
      </w:pPr>
    </w:p>
    <w:p w14:paraId="1E2D3B2F" w14:textId="77777777" w:rsidR="00410DC3" w:rsidRPr="006442C4" w:rsidRDefault="00410DC3" w:rsidP="00BF705E">
      <w:pPr>
        <w:spacing w:line="480" w:lineRule="auto"/>
        <w:rPr>
          <w:rFonts w:ascii="Times New Roman" w:eastAsia="Times New Roman" w:hAnsi="Times New Roman" w:cs="Times New Roman"/>
          <w:sz w:val="32"/>
          <w:szCs w:val="32"/>
          <w:u w:val="single"/>
          <w:lang w:val="en-GB"/>
        </w:rPr>
      </w:pPr>
    </w:p>
    <w:p w14:paraId="7CCD7249" w14:textId="77777777" w:rsidR="00410DC3" w:rsidRPr="006442C4" w:rsidRDefault="00410DC3" w:rsidP="00BF705E">
      <w:pPr>
        <w:spacing w:line="480" w:lineRule="auto"/>
        <w:rPr>
          <w:rFonts w:ascii="Times New Roman" w:eastAsia="Times New Roman" w:hAnsi="Times New Roman" w:cs="Times New Roman"/>
          <w:sz w:val="32"/>
          <w:szCs w:val="32"/>
          <w:u w:val="single"/>
          <w:lang w:val="en-GB"/>
        </w:rPr>
      </w:pPr>
    </w:p>
    <w:p w14:paraId="072B4E1F" w14:textId="48443C63" w:rsidR="003078D4" w:rsidRPr="006442C4" w:rsidRDefault="000F1A2A" w:rsidP="000C3443">
      <w:pPr>
        <w:pStyle w:val="Heading2"/>
        <w:rPr>
          <w:rFonts w:eastAsia="Times New Roman" w:cs="Times New Roman"/>
          <w:szCs w:val="32"/>
          <w:lang w:val="en-GB"/>
        </w:rPr>
      </w:pPr>
      <w:bookmarkStart w:id="217" w:name="_Toc74430096"/>
      <w:bookmarkStart w:id="218" w:name="_Toc74474929"/>
      <w:bookmarkStart w:id="219" w:name="_Toc74475010"/>
      <w:bookmarkStart w:id="220" w:name="_Toc74475066"/>
      <w:bookmarkStart w:id="221" w:name="_Toc74476424"/>
      <w:r w:rsidRPr="006442C4">
        <w:rPr>
          <w:rFonts w:eastAsia="Times New Roman" w:cs="Times New Roman"/>
          <w:szCs w:val="32"/>
          <w:lang w:val="en-GB"/>
        </w:rPr>
        <w:lastRenderedPageBreak/>
        <w:t>Initialisation</w:t>
      </w:r>
      <w:bookmarkEnd w:id="217"/>
      <w:bookmarkEnd w:id="218"/>
      <w:bookmarkEnd w:id="219"/>
      <w:bookmarkEnd w:id="220"/>
      <w:bookmarkEnd w:id="221"/>
    </w:p>
    <w:p w14:paraId="19FFCB8A" w14:textId="2CAC613D" w:rsidR="000F1A2A" w:rsidRPr="006442C4" w:rsidRDefault="00845188"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68A3833C" wp14:editId="0B230613">
            <wp:extent cx="5222240" cy="669993"/>
            <wp:effectExtent l="0" t="0" r="0"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2221" cy="673839"/>
                    </a:xfrm>
                    <a:prstGeom prst="rect">
                      <a:avLst/>
                    </a:prstGeom>
                  </pic:spPr>
                </pic:pic>
              </a:graphicData>
            </a:graphic>
          </wp:inline>
        </w:drawing>
      </w:r>
    </w:p>
    <w:p w14:paraId="6C1B2CD6" w14:textId="70469645"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28: </w:t>
      </w:r>
      <w:proofErr w:type="spellStart"/>
      <w:r w:rsidRPr="006442C4">
        <w:rPr>
          <w:rFonts w:ascii="Times New Roman" w:eastAsia="Times New Roman" w:hAnsi="Times New Roman" w:cs="Times New Roman"/>
          <w:lang w:val="en-US"/>
        </w:rPr>
        <w:t>initialisation</w:t>
      </w:r>
      <w:proofErr w:type="spellEnd"/>
      <w:r w:rsidRPr="006442C4">
        <w:rPr>
          <w:rFonts w:ascii="Times New Roman" w:eastAsia="Times New Roman" w:hAnsi="Times New Roman" w:cs="Times New Roman"/>
          <w:lang w:val="en-US"/>
        </w:rPr>
        <w:t>)</w:t>
      </w:r>
    </w:p>
    <w:p w14:paraId="76087766" w14:textId="3F8C95BC" w:rsidR="00333F15" w:rsidRPr="006442C4" w:rsidRDefault="003078D4"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The whole pr</w:t>
      </w:r>
      <w:r w:rsidR="000A4736" w:rsidRPr="006442C4">
        <w:rPr>
          <w:rFonts w:ascii="Times New Roman" w:eastAsia="Times New Roman" w:hAnsi="Times New Roman" w:cs="Times New Roman"/>
          <w:lang w:val="en-US"/>
        </w:rPr>
        <w:t>ocess started on May 6</w:t>
      </w:r>
      <w:r w:rsidR="000A4736" w:rsidRPr="006442C4">
        <w:rPr>
          <w:rFonts w:ascii="Times New Roman" w:eastAsia="Times New Roman" w:hAnsi="Times New Roman" w:cs="Times New Roman"/>
          <w:vertAlign w:val="superscript"/>
          <w:lang w:val="en-US"/>
        </w:rPr>
        <w:t>th</w:t>
      </w:r>
      <w:r w:rsidR="007B116A" w:rsidRPr="006442C4">
        <w:rPr>
          <w:rFonts w:ascii="Times New Roman" w:eastAsia="Times New Roman" w:hAnsi="Times New Roman" w:cs="Times New Roman"/>
          <w:lang w:val="en-US"/>
        </w:rPr>
        <w:t xml:space="preserve">, a day after the project guideline has been released, </w:t>
      </w:r>
      <w:r w:rsidR="00CB5C1F" w:rsidRPr="006442C4">
        <w:rPr>
          <w:rFonts w:ascii="Times New Roman" w:eastAsia="Times New Roman" w:hAnsi="Times New Roman" w:cs="Times New Roman"/>
          <w:lang w:val="en-US"/>
        </w:rPr>
        <w:t xml:space="preserve">and </w:t>
      </w:r>
      <w:r w:rsidR="002073C1" w:rsidRPr="006442C4">
        <w:rPr>
          <w:rFonts w:ascii="Times New Roman" w:eastAsia="Times New Roman" w:hAnsi="Times New Roman" w:cs="Times New Roman"/>
          <w:lang w:val="en-US"/>
        </w:rPr>
        <w:t>we came together as a group of three</w:t>
      </w:r>
      <w:r w:rsidR="00CB5C1F" w:rsidRPr="006442C4">
        <w:rPr>
          <w:rFonts w:ascii="Times New Roman" w:eastAsia="Times New Roman" w:hAnsi="Times New Roman" w:cs="Times New Roman"/>
          <w:lang w:val="en-US"/>
        </w:rPr>
        <w:t xml:space="preserve">. </w:t>
      </w:r>
      <w:r w:rsidR="003D7EC7" w:rsidRPr="006442C4">
        <w:rPr>
          <w:rFonts w:ascii="Times New Roman" w:eastAsia="Times New Roman" w:hAnsi="Times New Roman" w:cs="Times New Roman"/>
          <w:lang w:val="en-US"/>
        </w:rPr>
        <w:t xml:space="preserve">After a </w:t>
      </w:r>
      <w:r w:rsidR="00E50F5C" w:rsidRPr="006442C4">
        <w:rPr>
          <w:rFonts w:ascii="Times New Roman" w:eastAsia="Times New Roman" w:hAnsi="Times New Roman" w:cs="Times New Roman"/>
          <w:lang w:val="en-US"/>
        </w:rPr>
        <w:t xml:space="preserve">brief </w:t>
      </w:r>
      <w:r w:rsidR="001B79E4" w:rsidRPr="006442C4">
        <w:rPr>
          <w:rFonts w:ascii="Times New Roman" w:eastAsia="Times New Roman" w:hAnsi="Times New Roman" w:cs="Times New Roman"/>
          <w:lang w:val="en-US"/>
        </w:rPr>
        <w:t xml:space="preserve">first </w:t>
      </w:r>
      <w:r w:rsidR="00E50F5C" w:rsidRPr="006442C4">
        <w:rPr>
          <w:rFonts w:ascii="Times New Roman" w:eastAsia="Times New Roman" w:hAnsi="Times New Roman" w:cs="Times New Roman"/>
          <w:lang w:val="en-US"/>
        </w:rPr>
        <w:t xml:space="preserve">meeting, we all agreed that </w:t>
      </w:r>
      <w:r w:rsidR="001B79E4" w:rsidRPr="006442C4">
        <w:rPr>
          <w:rFonts w:ascii="Times New Roman" w:eastAsia="Times New Roman" w:hAnsi="Times New Roman" w:cs="Times New Roman"/>
          <w:lang w:val="en-US"/>
        </w:rPr>
        <w:t xml:space="preserve">we should </w:t>
      </w:r>
      <w:r w:rsidR="0007187E" w:rsidRPr="006442C4">
        <w:rPr>
          <w:rFonts w:ascii="Times New Roman" w:eastAsia="Times New Roman" w:hAnsi="Times New Roman" w:cs="Times New Roman"/>
          <w:lang w:val="en-US"/>
        </w:rPr>
        <w:t xml:space="preserve">first look at all three topics and </w:t>
      </w:r>
      <w:r w:rsidR="00B621EE" w:rsidRPr="006442C4">
        <w:rPr>
          <w:rFonts w:ascii="Times New Roman" w:eastAsia="Times New Roman" w:hAnsi="Times New Roman" w:cs="Times New Roman"/>
          <w:lang w:val="en-US"/>
        </w:rPr>
        <w:t xml:space="preserve">started </w:t>
      </w:r>
      <w:r w:rsidR="00833CD7" w:rsidRPr="006442C4">
        <w:rPr>
          <w:rFonts w:ascii="Times New Roman" w:eastAsia="Times New Roman" w:hAnsi="Times New Roman" w:cs="Times New Roman"/>
          <w:lang w:val="en-US"/>
        </w:rPr>
        <w:t xml:space="preserve">generating ideas. </w:t>
      </w:r>
      <w:r w:rsidR="00392877" w:rsidRPr="006442C4">
        <w:rPr>
          <w:rFonts w:ascii="Times New Roman" w:eastAsia="Times New Roman" w:hAnsi="Times New Roman" w:cs="Times New Roman"/>
          <w:lang w:val="en-US"/>
        </w:rPr>
        <w:t xml:space="preserve">Then </w:t>
      </w:r>
      <w:r w:rsidR="00651176" w:rsidRPr="006442C4">
        <w:rPr>
          <w:rFonts w:ascii="Times New Roman" w:eastAsia="Times New Roman" w:hAnsi="Times New Roman" w:cs="Times New Roman"/>
          <w:lang w:val="en-US"/>
        </w:rPr>
        <w:t xml:space="preserve">the first milestone came </w:t>
      </w:r>
      <w:r w:rsidR="00FD25E4" w:rsidRPr="006442C4">
        <w:rPr>
          <w:rFonts w:ascii="Times New Roman" w:eastAsia="Times New Roman" w:hAnsi="Times New Roman" w:cs="Times New Roman"/>
          <w:lang w:val="en-US"/>
        </w:rPr>
        <w:t>on May 9</w:t>
      </w:r>
      <w:r w:rsidR="00FD25E4" w:rsidRPr="006442C4">
        <w:rPr>
          <w:rFonts w:ascii="Times New Roman" w:eastAsia="Times New Roman" w:hAnsi="Times New Roman" w:cs="Times New Roman"/>
          <w:vertAlign w:val="superscript"/>
          <w:lang w:val="en-US"/>
        </w:rPr>
        <w:t>th</w:t>
      </w:r>
      <w:r w:rsidR="00FD25E4" w:rsidRPr="006442C4">
        <w:rPr>
          <w:rFonts w:ascii="Times New Roman" w:eastAsia="Times New Roman" w:hAnsi="Times New Roman" w:cs="Times New Roman"/>
          <w:lang w:val="en-US"/>
        </w:rPr>
        <w:t xml:space="preserve"> when we need to submit ou</w:t>
      </w:r>
      <w:r w:rsidR="00CA64EC" w:rsidRPr="006442C4">
        <w:rPr>
          <w:rFonts w:ascii="Times New Roman" w:eastAsia="Times New Roman" w:hAnsi="Times New Roman" w:cs="Times New Roman"/>
          <w:lang w:val="en-US"/>
        </w:rPr>
        <w:t>r</w:t>
      </w:r>
      <w:r w:rsidR="00FD25E4" w:rsidRPr="006442C4">
        <w:rPr>
          <w:rFonts w:ascii="Times New Roman" w:eastAsia="Times New Roman" w:hAnsi="Times New Roman" w:cs="Times New Roman"/>
          <w:lang w:val="en-US"/>
        </w:rPr>
        <w:t xml:space="preserve"> chosen topic</w:t>
      </w:r>
      <w:r w:rsidR="00C80C0B" w:rsidRPr="006442C4">
        <w:rPr>
          <w:rFonts w:ascii="Times New Roman" w:eastAsia="Times New Roman" w:hAnsi="Times New Roman" w:cs="Times New Roman"/>
          <w:lang w:val="en-US"/>
        </w:rPr>
        <w:t xml:space="preserve">: circuit simulator. </w:t>
      </w:r>
    </w:p>
    <w:p w14:paraId="613D04BA" w14:textId="77777777" w:rsidR="007A6DAB" w:rsidRPr="006442C4" w:rsidRDefault="007A6DAB" w:rsidP="00BF705E">
      <w:pPr>
        <w:pStyle w:val="ListParagraph"/>
        <w:spacing w:line="480" w:lineRule="auto"/>
        <w:jc w:val="both"/>
        <w:rPr>
          <w:rFonts w:ascii="Times New Roman" w:eastAsia="Times New Roman" w:hAnsi="Times New Roman" w:cs="Times New Roman"/>
          <w:lang w:val="en-US"/>
        </w:rPr>
      </w:pPr>
    </w:p>
    <w:p w14:paraId="58B02B20" w14:textId="0D38E5D4" w:rsidR="00037A94" w:rsidRPr="006442C4" w:rsidRDefault="007A6DAB" w:rsidP="000C3443">
      <w:pPr>
        <w:pStyle w:val="Heading2"/>
        <w:rPr>
          <w:rFonts w:eastAsia="Times New Roman" w:cs="Times New Roman"/>
          <w:szCs w:val="32"/>
          <w:lang w:val="en-US"/>
        </w:rPr>
      </w:pPr>
      <w:bookmarkStart w:id="222" w:name="_Toc74430097"/>
      <w:bookmarkStart w:id="223" w:name="_Toc74474930"/>
      <w:bookmarkStart w:id="224" w:name="_Toc74475011"/>
      <w:bookmarkStart w:id="225" w:name="_Toc74475067"/>
      <w:bookmarkStart w:id="226" w:name="_Toc74476425"/>
      <w:r w:rsidRPr="006442C4">
        <w:rPr>
          <w:rFonts w:eastAsia="Times New Roman" w:cs="Times New Roman"/>
          <w:szCs w:val="32"/>
          <w:lang w:val="en-US"/>
        </w:rPr>
        <w:t>Planning &amp; Management</w:t>
      </w:r>
      <w:bookmarkEnd w:id="222"/>
      <w:bookmarkEnd w:id="223"/>
      <w:bookmarkEnd w:id="224"/>
      <w:bookmarkEnd w:id="225"/>
      <w:bookmarkEnd w:id="226"/>
    </w:p>
    <w:p w14:paraId="7FEA131E" w14:textId="5EFFD079" w:rsidR="00475685" w:rsidRPr="006442C4" w:rsidRDefault="00037A94"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63B4481E" wp14:editId="47AEE442">
            <wp:extent cx="5222631" cy="848837"/>
            <wp:effectExtent l="0" t="0" r="0" b="254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4568" cy="867030"/>
                    </a:xfrm>
                    <a:prstGeom prst="rect">
                      <a:avLst/>
                    </a:prstGeom>
                  </pic:spPr>
                </pic:pic>
              </a:graphicData>
            </a:graphic>
          </wp:inline>
        </w:drawing>
      </w:r>
    </w:p>
    <w:p w14:paraId="16ED9218" w14:textId="79388D3E"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29: planning &amp; management)</w:t>
      </w:r>
    </w:p>
    <w:p w14:paraId="67603698" w14:textId="2C5B6DC1" w:rsidR="00CA64EC" w:rsidRPr="006442C4" w:rsidRDefault="00CA64EC"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We had two consecutive meetings on teams afterward to discuss our meeting structure and frequency. After a thorough discussion, we found that it was not easy to set an exact meeting time for future discussion as we could not predict the process. An idea came up that online meetings are not efficient enough, and since there are no traveling restrictions and we are all in China, we should come together in one place, increasing our efficiency and productivity. Therefore, we spent the next two days discussing plans for our destination, housing, etc. Finally, we have decided to go to </w:t>
      </w:r>
      <w:proofErr w:type="spellStart"/>
      <w:r w:rsidRPr="006442C4">
        <w:rPr>
          <w:rFonts w:ascii="Times New Roman" w:eastAsia="Times New Roman" w:hAnsi="Times New Roman" w:cs="Times New Roman"/>
          <w:lang w:val="en-US"/>
        </w:rPr>
        <w:t>Haoran’s</w:t>
      </w:r>
      <w:proofErr w:type="spellEnd"/>
      <w:r w:rsidRPr="006442C4">
        <w:rPr>
          <w:rFonts w:ascii="Times New Roman" w:eastAsia="Times New Roman" w:hAnsi="Times New Roman" w:cs="Times New Roman"/>
          <w:lang w:val="en-US"/>
        </w:rPr>
        <w:t xml:space="preserve"> city, Chengdu, booked flight tickets, and rented an apartment so all three of us could work collaboratively and start discussing anytime. It may be argued that we wasted two days discussing, and the opportunity cost is that we could start unpacking the topic earlier. </w:t>
      </w:r>
      <w:r w:rsidRPr="006442C4">
        <w:rPr>
          <w:rFonts w:ascii="Times New Roman" w:eastAsia="Times New Roman" w:hAnsi="Times New Roman" w:cs="Times New Roman"/>
          <w:lang w:val="en-US"/>
        </w:rPr>
        <w:lastRenderedPageBreak/>
        <w:t>Nevertheless, we as a team believe that beforehand planning before starting the project is better than planning in the middle of the project process. In the meantime, we started unpacking the topic from the given materials, separating the whole software package into five main stages, and assigning them to different team members (see design process for more details).</w:t>
      </w:r>
    </w:p>
    <w:p w14:paraId="3ED5E288" w14:textId="77777777" w:rsidR="00CA64EC" w:rsidRPr="006442C4" w:rsidRDefault="00CA64EC" w:rsidP="00BF705E">
      <w:pPr>
        <w:spacing w:line="480" w:lineRule="auto"/>
        <w:jc w:val="both"/>
        <w:rPr>
          <w:rFonts w:ascii="Times New Roman" w:eastAsia="Times New Roman" w:hAnsi="Times New Roman" w:cs="Times New Roman"/>
          <w:sz w:val="32"/>
          <w:szCs w:val="32"/>
          <w:u w:val="single"/>
          <w:lang w:val="en-US"/>
        </w:rPr>
      </w:pPr>
    </w:p>
    <w:p w14:paraId="2F385ABB" w14:textId="711B493F" w:rsidR="007A6DAB" w:rsidRPr="006442C4" w:rsidRDefault="007A6DAB" w:rsidP="000C3443">
      <w:pPr>
        <w:pStyle w:val="Heading2"/>
        <w:rPr>
          <w:rFonts w:eastAsia="SimSun" w:cs="Times New Roman"/>
          <w:szCs w:val="32"/>
          <w:lang w:val="en-US"/>
        </w:rPr>
      </w:pPr>
      <w:bookmarkStart w:id="227" w:name="_Toc74430098"/>
      <w:bookmarkStart w:id="228" w:name="_Toc74474931"/>
      <w:bookmarkStart w:id="229" w:name="_Toc74475012"/>
      <w:bookmarkStart w:id="230" w:name="_Toc74475068"/>
      <w:bookmarkStart w:id="231" w:name="_Toc74476426"/>
      <w:r w:rsidRPr="006442C4">
        <w:rPr>
          <w:rFonts w:eastAsia="Times New Roman" w:cs="Times New Roman"/>
          <w:szCs w:val="32"/>
          <w:lang w:val="en-US"/>
        </w:rPr>
        <w:t>Programming Process</w:t>
      </w:r>
      <w:bookmarkEnd w:id="227"/>
      <w:bookmarkEnd w:id="228"/>
      <w:bookmarkEnd w:id="229"/>
      <w:bookmarkEnd w:id="230"/>
      <w:bookmarkEnd w:id="231"/>
    </w:p>
    <w:p w14:paraId="795FE217" w14:textId="098F6CBA" w:rsidR="00681294" w:rsidRPr="006442C4" w:rsidRDefault="00275D4C"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76772C5D" wp14:editId="4E3FC181">
            <wp:extent cx="5222240" cy="1361971"/>
            <wp:effectExtent l="0" t="0" r="0" b="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48968" cy="1368942"/>
                    </a:xfrm>
                    <a:prstGeom prst="rect">
                      <a:avLst/>
                    </a:prstGeom>
                  </pic:spPr>
                </pic:pic>
              </a:graphicData>
            </a:graphic>
          </wp:inline>
        </w:drawing>
      </w:r>
    </w:p>
    <w:p w14:paraId="5E4ACFF2" w14:textId="6E631161"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30: programming process)</w:t>
      </w:r>
    </w:p>
    <w:p w14:paraId="501B970F" w14:textId="5873E60D" w:rsidR="00333F15" w:rsidRPr="006442C4" w:rsidRDefault="00763C26"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Matrix for Jacky (marked in purple), input and output for </w:t>
      </w:r>
      <w:proofErr w:type="spellStart"/>
      <w:r w:rsidRPr="006442C4">
        <w:rPr>
          <w:rFonts w:ascii="Times New Roman" w:eastAsia="Times New Roman" w:hAnsi="Times New Roman" w:cs="Times New Roman"/>
          <w:lang w:val="en-US"/>
        </w:rPr>
        <w:t>Tanglitong</w:t>
      </w:r>
      <w:proofErr w:type="spellEnd"/>
      <w:r w:rsidRPr="006442C4">
        <w:rPr>
          <w:rFonts w:ascii="Times New Roman" w:eastAsia="Times New Roman" w:hAnsi="Times New Roman" w:cs="Times New Roman"/>
          <w:lang w:val="en-US"/>
        </w:rPr>
        <w:t xml:space="preserve"> (marked in pink) and </w:t>
      </w:r>
      <w:r w:rsidR="0056553C" w:rsidRPr="006442C4">
        <w:rPr>
          <w:rFonts w:ascii="Times New Roman" w:eastAsia="Times New Roman" w:hAnsi="Times New Roman" w:cs="Times New Roman"/>
          <w:lang w:val="en-US"/>
        </w:rPr>
        <w:t xml:space="preserve">DC &amp; AC analysis for </w:t>
      </w:r>
      <w:proofErr w:type="spellStart"/>
      <w:r w:rsidR="0056553C" w:rsidRPr="006442C4">
        <w:rPr>
          <w:rFonts w:ascii="Times New Roman" w:eastAsia="Times New Roman" w:hAnsi="Times New Roman" w:cs="Times New Roman"/>
          <w:lang w:val="en-US"/>
        </w:rPr>
        <w:t>Haoran</w:t>
      </w:r>
      <w:proofErr w:type="spellEnd"/>
      <w:r w:rsidR="0056553C" w:rsidRPr="006442C4">
        <w:rPr>
          <w:rFonts w:ascii="Times New Roman" w:eastAsia="Times New Roman" w:hAnsi="Times New Roman" w:cs="Times New Roman"/>
          <w:lang w:val="en-US"/>
        </w:rPr>
        <w:t xml:space="preserve"> (marked in green)</w:t>
      </w:r>
      <w:r w:rsidR="003A2162" w:rsidRPr="006442C4">
        <w:rPr>
          <w:rFonts w:ascii="Times New Roman" w:eastAsia="Times New Roman" w:hAnsi="Times New Roman" w:cs="Times New Roman"/>
          <w:lang w:val="en-US"/>
        </w:rPr>
        <w:t xml:space="preserve">. Near the end of </w:t>
      </w:r>
      <w:r w:rsidR="00FD220C" w:rsidRPr="006442C4">
        <w:rPr>
          <w:rFonts w:ascii="Times New Roman" w:eastAsia="Times New Roman" w:hAnsi="Times New Roman" w:cs="Times New Roman"/>
          <w:lang w:val="en-US"/>
        </w:rPr>
        <w:t xml:space="preserve">finishing our individual design, we spent </w:t>
      </w:r>
      <w:r w:rsidR="00CA64EC" w:rsidRPr="006442C4">
        <w:rPr>
          <w:rFonts w:ascii="Times New Roman" w:eastAsia="Times New Roman" w:hAnsi="Times New Roman" w:cs="Times New Roman"/>
          <w:lang w:val="en-US"/>
        </w:rPr>
        <w:t>three</w:t>
      </w:r>
      <w:r w:rsidR="00FD220C" w:rsidRPr="006442C4">
        <w:rPr>
          <w:rFonts w:ascii="Times New Roman" w:eastAsia="Times New Roman" w:hAnsi="Times New Roman" w:cs="Times New Roman"/>
          <w:lang w:val="en-US"/>
        </w:rPr>
        <w:t xml:space="preserve"> days integrating ou</w:t>
      </w:r>
      <w:r w:rsidR="00CA64EC" w:rsidRPr="006442C4">
        <w:rPr>
          <w:rFonts w:ascii="Times New Roman" w:eastAsia="Times New Roman" w:hAnsi="Times New Roman" w:cs="Times New Roman"/>
          <w:lang w:val="en-US"/>
        </w:rPr>
        <w:t>r</w:t>
      </w:r>
      <w:r w:rsidR="00FD220C" w:rsidRPr="006442C4">
        <w:rPr>
          <w:rFonts w:ascii="Times New Roman" w:eastAsia="Times New Roman" w:hAnsi="Times New Roman" w:cs="Times New Roman"/>
          <w:lang w:val="en-US"/>
        </w:rPr>
        <w:t xml:space="preserve"> parts and started testing for accuracy and </w:t>
      </w:r>
      <w:r w:rsidR="000C3555" w:rsidRPr="006442C4">
        <w:rPr>
          <w:rFonts w:ascii="Times New Roman" w:eastAsia="Times New Roman" w:hAnsi="Times New Roman" w:cs="Times New Roman"/>
          <w:lang w:val="en-US"/>
        </w:rPr>
        <w:t>efficiency, which is marked as another mile</w:t>
      </w:r>
      <w:r w:rsidR="006F58EA" w:rsidRPr="006442C4">
        <w:rPr>
          <w:rFonts w:ascii="Times New Roman" w:eastAsia="Times New Roman" w:hAnsi="Times New Roman" w:cs="Times New Roman"/>
          <w:lang w:val="en-US"/>
        </w:rPr>
        <w:t>s</w:t>
      </w:r>
      <w:r w:rsidR="000C3555" w:rsidRPr="006442C4">
        <w:rPr>
          <w:rFonts w:ascii="Times New Roman" w:eastAsia="Times New Roman" w:hAnsi="Times New Roman" w:cs="Times New Roman"/>
          <w:lang w:val="en-US"/>
        </w:rPr>
        <w:t>tone</w:t>
      </w:r>
      <w:r w:rsidR="006F58EA" w:rsidRPr="006442C4">
        <w:rPr>
          <w:rFonts w:ascii="Times New Roman" w:eastAsia="Times New Roman" w:hAnsi="Times New Roman" w:cs="Times New Roman"/>
          <w:lang w:val="en-US"/>
        </w:rPr>
        <w:t xml:space="preserve"> </w:t>
      </w:r>
      <w:r w:rsidR="000C3555" w:rsidRPr="006442C4">
        <w:rPr>
          <w:rFonts w:ascii="Times New Roman" w:eastAsia="Times New Roman" w:hAnsi="Times New Roman" w:cs="Times New Roman"/>
          <w:lang w:val="en-US"/>
        </w:rPr>
        <w:t>of the project.</w:t>
      </w:r>
    </w:p>
    <w:p w14:paraId="225CC80E" w14:textId="5C738EB6" w:rsidR="007A6DAB" w:rsidRPr="006442C4" w:rsidRDefault="007A6DAB" w:rsidP="00BF705E">
      <w:pPr>
        <w:pStyle w:val="ListParagraph"/>
        <w:spacing w:line="480" w:lineRule="auto"/>
        <w:jc w:val="both"/>
        <w:rPr>
          <w:rFonts w:ascii="Times New Roman" w:eastAsia="Times New Roman" w:hAnsi="Times New Roman" w:cs="Times New Roman"/>
          <w:lang w:val="en-US"/>
        </w:rPr>
      </w:pPr>
    </w:p>
    <w:p w14:paraId="4E9EF932" w14:textId="77777777" w:rsidR="00FC2432" w:rsidRPr="006442C4" w:rsidRDefault="00FC2432" w:rsidP="00BF705E">
      <w:pPr>
        <w:spacing w:line="480" w:lineRule="auto"/>
        <w:jc w:val="both"/>
        <w:rPr>
          <w:rFonts w:ascii="Times New Roman" w:eastAsia="Times New Roman" w:hAnsi="Times New Roman" w:cs="Times New Roman"/>
          <w:sz w:val="32"/>
          <w:szCs w:val="32"/>
          <w:u w:val="single"/>
          <w:lang w:val="en-US"/>
        </w:rPr>
      </w:pPr>
    </w:p>
    <w:p w14:paraId="599149B8" w14:textId="77777777" w:rsidR="00FC2432" w:rsidRPr="006442C4" w:rsidRDefault="00FC2432" w:rsidP="00BF705E">
      <w:pPr>
        <w:spacing w:line="480" w:lineRule="auto"/>
        <w:jc w:val="both"/>
        <w:rPr>
          <w:rFonts w:ascii="Times New Roman" w:eastAsia="Times New Roman" w:hAnsi="Times New Roman" w:cs="Times New Roman"/>
          <w:sz w:val="32"/>
          <w:szCs w:val="32"/>
          <w:u w:val="single"/>
          <w:lang w:val="en-US"/>
        </w:rPr>
      </w:pPr>
    </w:p>
    <w:p w14:paraId="5C3C4448" w14:textId="77777777" w:rsidR="003C4159" w:rsidRPr="006442C4" w:rsidRDefault="003C4159" w:rsidP="00BF705E">
      <w:pPr>
        <w:spacing w:line="480" w:lineRule="auto"/>
        <w:jc w:val="both"/>
        <w:rPr>
          <w:rFonts w:ascii="Times New Roman" w:eastAsia="Times New Roman" w:hAnsi="Times New Roman" w:cs="Times New Roman"/>
          <w:sz w:val="32"/>
          <w:szCs w:val="32"/>
          <w:u w:val="single"/>
          <w:lang w:val="en-US"/>
        </w:rPr>
      </w:pPr>
    </w:p>
    <w:p w14:paraId="1F5A6B71" w14:textId="77777777" w:rsidR="003C4159" w:rsidRPr="006442C4" w:rsidRDefault="003C4159" w:rsidP="00BF705E">
      <w:pPr>
        <w:spacing w:line="480" w:lineRule="auto"/>
        <w:jc w:val="both"/>
        <w:rPr>
          <w:rFonts w:ascii="Times New Roman" w:eastAsia="Times New Roman" w:hAnsi="Times New Roman" w:cs="Times New Roman"/>
          <w:sz w:val="32"/>
          <w:szCs w:val="32"/>
          <w:u w:val="single"/>
          <w:lang w:val="en-US"/>
        </w:rPr>
      </w:pPr>
    </w:p>
    <w:p w14:paraId="1246832E" w14:textId="77777777" w:rsidR="003C4159" w:rsidRPr="006442C4" w:rsidRDefault="003C4159" w:rsidP="00BF705E">
      <w:pPr>
        <w:spacing w:line="480" w:lineRule="auto"/>
        <w:jc w:val="both"/>
        <w:rPr>
          <w:rFonts w:ascii="Times New Roman" w:eastAsia="Times New Roman" w:hAnsi="Times New Roman" w:cs="Times New Roman"/>
          <w:sz w:val="32"/>
          <w:szCs w:val="32"/>
          <w:u w:val="single"/>
          <w:lang w:val="en-US"/>
        </w:rPr>
      </w:pPr>
    </w:p>
    <w:p w14:paraId="5836BCD9" w14:textId="6AD897DA" w:rsidR="007A6DAB" w:rsidRPr="006442C4" w:rsidRDefault="007A6DAB" w:rsidP="000C3443">
      <w:pPr>
        <w:pStyle w:val="Heading2"/>
        <w:rPr>
          <w:rFonts w:eastAsia="Times New Roman" w:cs="Times New Roman"/>
          <w:szCs w:val="32"/>
          <w:lang w:val="en-US"/>
        </w:rPr>
      </w:pPr>
      <w:bookmarkStart w:id="232" w:name="_Toc74430099"/>
      <w:bookmarkStart w:id="233" w:name="_Toc74474932"/>
      <w:bookmarkStart w:id="234" w:name="_Toc74475013"/>
      <w:bookmarkStart w:id="235" w:name="_Toc74475069"/>
      <w:bookmarkStart w:id="236" w:name="_Toc74476427"/>
      <w:r w:rsidRPr="006442C4">
        <w:rPr>
          <w:rFonts w:eastAsia="Times New Roman" w:cs="Times New Roman"/>
          <w:szCs w:val="32"/>
          <w:lang w:val="en-US"/>
        </w:rPr>
        <w:lastRenderedPageBreak/>
        <w:t>Report &amp; Video</w:t>
      </w:r>
      <w:bookmarkEnd w:id="232"/>
      <w:bookmarkEnd w:id="233"/>
      <w:bookmarkEnd w:id="234"/>
      <w:bookmarkEnd w:id="235"/>
      <w:bookmarkEnd w:id="236"/>
    </w:p>
    <w:p w14:paraId="1BD01CA6" w14:textId="19E7DD88" w:rsidR="00333F15" w:rsidRPr="006442C4" w:rsidRDefault="00333F15" w:rsidP="00BF705E">
      <w:pPr>
        <w:spacing w:line="480" w:lineRule="auto"/>
        <w:rPr>
          <w:rFonts w:ascii="Times New Roman" w:eastAsia="Times New Roman" w:hAnsi="Times New Roman" w:cs="Times New Roman"/>
          <w:lang w:val="en-US"/>
        </w:rPr>
      </w:pPr>
    </w:p>
    <w:p w14:paraId="6F2A59FC" w14:textId="699E995E" w:rsidR="00333F15" w:rsidRPr="006442C4" w:rsidRDefault="00436C97"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40D276D4" wp14:editId="3D162F0F">
            <wp:extent cx="5222240" cy="1361971"/>
            <wp:effectExtent l="0" t="0" r="0" b="0"/>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25" cy="1374564"/>
                    </a:xfrm>
                    <a:prstGeom prst="rect">
                      <a:avLst/>
                    </a:prstGeom>
                  </pic:spPr>
                </pic:pic>
              </a:graphicData>
            </a:graphic>
          </wp:inline>
        </w:drawing>
      </w:r>
    </w:p>
    <w:p w14:paraId="046E90FB" w14:textId="7805FD3B"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31: report and video)</w:t>
      </w:r>
    </w:p>
    <w:p w14:paraId="0003B864" w14:textId="10A6DDAB" w:rsidR="00CC5E12" w:rsidRPr="006442C4" w:rsidRDefault="00E10762"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Due to time pressure, we did not wait to start the report and the video after we finished testing. Also, writing the report while testing helps to consolidate our memories and spotting errors. The tasks that are still in progress are in a brighter view; those finished are in a darker view.</w:t>
      </w:r>
    </w:p>
    <w:p w14:paraId="19458388" w14:textId="1AD3AC39" w:rsidR="00CC5E12" w:rsidRPr="006442C4" w:rsidRDefault="00CC5E12" w:rsidP="00BF705E">
      <w:pPr>
        <w:spacing w:line="480" w:lineRule="auto"/>
        <w:jc w:val="both"/>
        <w:rPr>
          <w:rFonts w:ascii="Times New Roman" w:eastAsia="Times New Roman" w:hAnsi="Times New Roman" w:cs="Times New Roman"/>
          <w:lang w:val="en-US"/>
        </w:rPr>
      </w:pPr>
    </w:p>
    <w:p w14:paraId="4582BE31" w14:textId="43C737D4" w:rsidR="00CC5E12" w:rsidRPr="006442C4" w:rsidRDefault="00CC5E12" w:rsidP="00BF705E">
      <w:pPr>
        <w:spacing w:line="480" w:lineRule="auto"/>
        <w:jc w:val="both"/>
        <w:rPr>
          <w:rFonts w:ascii="Times New Roman" w:eastAsia="Times New Roman" w:hAnsi="Times New Roman" w:cs="Times New Roman"/>
          <w:lang w:val="en-US"/>
        </w:rPr>
      </w:pPr>
    </w:p>
    <w:p w14:paraId="4CB58FE4" w14:textId="6C5DE96E" w:rsidR="00CC5E12" w:rsidRPr="006442C4" w:rsidRDefault="00CC5E12" w:rsidP="00BF705E">
      <w:pPr>
        <w:spacing w:line="480" w:lineRule="auto"/>
        <w:jc w:val="both"/>
        <w:rPr>
          <w:rFonts w:ascii="Times New Roman" w:eastAsia="Times New Roman" w:hAnsi="Times New Roman" w:cs="Times New Roman"/>
          <w:lang w:val="en-US"/>
        </w:rPr>
      </w:pPr>
    </w:p>
    <w:p w14:paraId="69D1055D" w14:textId="12C7A9EA" w:rsidR="00CC5E12" w:rsidRPr="006442C4" w:rsidRDefault="00CC5E12" w:rsidP="00BF705E">
      <w:pPr>
        <w:spacing w:line="480" w:lineRule="auto"/>
        <w:jc w:val="both"/>
        <w:rPr>
          <w:rFonts w:ascii="Times New Roman" w:eastAsia="Times New Roman" w:hAnsi="Times New Roman" w:cs="Times New Roman"/>
          <w:lang w:val="en-US"/>
        </w:rPr>
      </w:pPr>
    </w:p>
    <w:p w14:paraId="72FAA2A1" w14:textId="77777777" w:rsidR="0067505E" w:rsidRPr="006442C4" w:rsidRDefault="0067505E" w:rsidP="00BF705E">
      <w:pPr>
        <w:spacing w:line="480" w:lineRule="auto"/>
        <w:jc w:val="both"/>
        <w:rPr>
          <w:rFonts w:ascii="Times New Roman" w:eastAsia="Times New Roman" w:hAnsi="Times New Roman" w:cs="Times New Roman"/>
          <w:b/>
          <w:bCs/>
          <w:sz w:val="40"/>
          <w:szCs w:val="40"/>
          <w:lang w:val="en-US"/>
        </w:rPr>
      </w:pPr>
    </w:p>
    <w:p w14:paraId="4DD54682" w14:textId="77777777" w:rsidR="00FC2432" w:rsidRPr="006442C4" w:rsidRDefault="00FC2432" w:rsidP="00BF705E">
      <w:pPr>
        <w:spacing w:line="480" w:lineRule="auto"/>
        <w:jc w:val="both"/>
        <w:rPr>
          <w:rFonts w:ascii="Times New Roman" w:eastAsia="Times New Roman" w:hAnsi="Times New Roman" w:cs="Times New Roman"/>
          <w:b/>
          <w:bCs/>
          <w:sz w:val="40"/>
          <w:szCs w:val="40"/>
          <w:lang w:val="en-US"/>
        </w:rPr>
      </w:pPr>
    </w:p>
    <w:p w14:paraId="0D93F498" w14:textId="77777777" w:rsidR="00FC2432" w:rsidRPr="006442C4" w:rsidRDefault="00FC2432" w:rsidP="00BF705E">
      <w:pPr>
        <w:spacing w:line="480" w:lineRule="auto"/>
        <w:jc w:val="both"/>
        <w:rPr>
          <w:rFonts w:ascii="Times New Roman" w:eastAsia="Times New Roman" w:hAnsi="Times New Roman" w:cs="Times New Roman"/>
          <w:b/>
          <w:bCs/>
          <w:sz w:val="40"/>
          <w:szCs w:val="40"/>
          <w:lang w:val="en-US"/>
        </w:rPr>
      </w:pPr>
    </w:p>
    <w:p w14:paraId="2A27F357" w14:textId="77777777" w:rsidR="00FC2432" w:rsidRPr="006442C4" w:rsidRDefault="00FC2432" w:rsidP="00BF705E">
      <w:pPr>
        <w:spacing w:line="480" w:lineRule="auto"/>
        <w:jc w:val="both"/>
        <w:rPr>
          <w:rFonts w:ascii="Times New Roman" w:eastAsia="Times New Roman" w:hAnsi="Times New Roman" w:cs="Times New Roman"/>
          <w:b/>
          <w:bCs/>
          <w:sz w:val="40"/>
          <w:szCs w:val="40"/>
          <w:lang w:val="en-US"/>
        </w:rPr>
      </w:pPr>
    </w:p>
    <w:p w14:paraId="14FF6257" w14:textId="77777777" w:rsidR="0030365C" w:rsidRPr="006442C4" w:rsidRDefault="0030365C" w:rsidP="00BF705E">
      <w:pPr>
        <w:spacing w:line="480" w:lineRule="auto"/>
        <w:jc w:val="both"/>
        <w:rPr>
          <w:rFonts w:ascii="Times New Roman" w:eastAsia="Times New Roman" w:hAnsi="Times New Roman" w:cs="Times New Roman"/>
          <w:b/>
          <w:bCs/>
          <w:sz w:val="40"/>
          <w:szCs w:val="40"/>
          <w:lang w:val="en-US"/>
        </w:rPr>
      </w:pPr>
    </w:p>
    <w:p w14:paraId="6F63439D" w14:textId="77777777" w:rsidR="0030365C" w:rsidRPr="006442C4" w:rsidRDefault="0030365C" w:rsidP="00BF705E">
      <w:pPr>
        <w:spacing w:line="480" w:lineRule="auto"/>
        <w:jc w:val="both"/>
        <w:rPr>
          <w:rFonts w:ascii="Times New Roman" w:eastAsia="Times New Roman" w:hAnsi="Times New Roman" w:cs="Times New Roman"/>
          <w:b/>
          <w:bCs/>
          <w:sz w:val="40"/>
          <w:szCs w:val="40"/>
          <w:lang w:val="en-US"/>
        </w:rPr>
      </w:pPr>
    </w:p>
    <w:p w14:paraId="4289D595" w14:textId="246C7222" w:rsidR="000441D0" w:rsidRPr="006442C4" w:rsidRDefault="00E10762" w:rsidP="000C3443">
      <w:pPr>
        <w:pStyle w:val="Heading1"/>
        <w:spacing w:line="480" w:lineRule="auto"/>
        <w:rPr>
          <w:rFonts w:eastAsia="Times New Roman" w:cs="Times New Roman"/>
          <w:b/>
          <w:bCs/>
          <w:szCs w:val="40"/>
          <w:lang w:val="en-US"/>
        </w:rPr>
      </w:pPr>
      <w:bookmarkStart w:id="237" w:name="_Toc74430100"/>
      <w:bookmarkStart w:id="238" w:name="_Toc74474933"/>
      <w:bookmarkStart w:id="239" w:name="_Toc74475014"/>
      <w:bookmarkStart w:id="240" w:name="_Toc74475070"/>
      <w:bookmarkStart w:id="241" w:name="_Toc74476428"/>
      <w:r w:rsidRPr="006442C4">
        <w:rPr>
          <w:rFonts w:eastAsia="Times New Roman" w:cs="Times New Roman"/>
          <w:b/>
          <w:bCs/>
          <w:szCs w:val="40"/>
          <w:lang w:val="en-US"/>
        </w:rPr>
        <w:lastRenderedPageBreak/>
        <w:t>Testing</w:t>
      </w:r>
      <w:bookmarkEnd w:id="237"/>
      <w:bookmarkEnd w:id="238"/>
      <w:bookmarkEnd w:id="239"/>
      <w:bookmarkEnd w:id="240"/>
      <w:bookmarkEnd w:id="241"/>
    </w:p>
    <w:p w14:paraId="01F3F742" w14:textId="6ED17EB5" w:rsidR="00085651" w:rsidRPr="006442C4" w:rsidRDefault="00CC5E12"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In order to examine the overall functionality and accuracy of our software package, it is reasonable to </w:t>
      </w:r>
      <w:r w:rsidR="00085651" w:rsidRPr="006442C4">
        <w:rPr>
          <w:rFonts w:ascii="Times New Roman" w:eastAsia="Times New Roman" w:hAnsi="Times New Roman" w:cs="Times New Roman"/>
          <w:lang w:val="en-US"/>
        </w:rPr>
        <w:t xml:space="preserve">conduct exhaustive </w:t>
      </w:r>
      <w:r w:rsidRPr="006442C4">
        <w:rPr>
          <w:rFonts w:ascii="Times New Roman" w:eastAsia="Times New Roman" w:hAnsi="Times New Roman" w:cs="Times New Roman"/>
          <w:lang w:val="en-US"/>
        </w:rPr>
        <w:t>test</w:t>
      </w:r>
      <w:r w:rsidR="00085651" w:rsidRPr="006442C4">
        <w:rPr>
          <w:rFonts w:ascii="Times New Roman" w:eastAsia="Times New Roman" w:hAnsi="Times New Roman" w:cs="Times New Roman"/>
          <w:lang w:val="en-US"/>
        </w:rPr>
        <w:t>ing started for</w:t>
      </w:r>
      <w:r w:rsidRPr="006442C4">
        <w:rPr>
          <w:rFonts w:ascii="Times New Roman" w:eastAsia="Times New Roman" w:hAnsi="Times New Roman" w:cs="Times New Roman"/>
          <w:lang w:val="en-US"/>
        </w:rPr>
        <w:t xml:space="preserve"> each </w:t>
      </w:r>
      <w:r w:rsidR="00085651" w:rsidRPr="006442C4">
        <w:rPr>
          <w:rFonts w:ascii="Times New Roman" w:eastAsia="Times New Roman" w:hAnsi="Times New Roman" w:cs="Times New Roman"/>
          <w:lang w:val="en-US"/>
        </w:rPr>
        <w:t>section separately and then combined.</w:t>
      </w:r>
    </w:p>
    <w:p w14:paraId="75F6D70B" w14:textId="19A4B36A" w:rsidR="00085651" w:rsidRPr="006442C4" w:rsidRDefault="00085651" w:rsidP="00BF705E">
      <w:pPr>
        <w:spacing w:line="480" w:lineRule="auto"/>
        <w:jc w:val="both"/>
        <w:rPr>
          <w:rFonts w:ascii="Times New Roman" w:eastAsia="Times New Roman" w:hAnsi="Times New Roman" w:cs="Times New Roman"/>
          <w:lang w:val="en-US"/>
        </w:rPr>
      </w:pPr>
    </w:p>
    <w:p w14:paraId="53DBFE19" w14:textId="46C30602" w:rsidR="00AB7DBC" w:rsidRPr="006442C4" w:rsidRDefault="00085651" w:rsidP="000C3443">
      <w:pPr>
        <w:pStyle w:val="Heading2"/>
        <w:rPr>
          <w:rFonts w:eastAsia="Times New Roman" w:cs="Times New Roman"/>
          <w:szCs w:val="32"/>
          <w:lang w:val="en-US"/>
        </w:rPr>
      </w:pPr>
      <w:bookmarkStart w:id="242" w:name="_Toc74430101"/>
      <w:bookmarkStart w:id="243" w:name="_Toc74474934"/>
      <w:bookmarkStart w:id="244" w:name="_Toc74475015"/>
      <w:bookmarkStart w:id="245" w:name="_Toc74475071"/>
      <w:bookmarkStart w:id="246" w:name="_Toc74476429"/>
      <w:r w:rsidRPr="006442C4">
        <w:rPr>
          <w:rFonts w:eastAsia="Times New Roman" w:cs="Times New Roman"/>
          <w:szCs w:val="32"/>
          <w:lang w:val="en-US"/>
        </w:rPr>
        <w:t>Input</w:t>
      </w:r>
      <w:bookmarkEnd w:id="242"/>
      <w:bookmarkEnd w:id="243"/>
      <w:bookmarkEnd w:id="244"/>
      <w:bookmarkEnd w:id="245"/>
      <w:bookmarkEnd w:id="246"/>
    </w:p>
    <w:p w14:paraId="1260907E" w14:textId="77777777" w:rsidR="00085651" w:rsidRPr="006442C4" w:rsidRDefault="00085651" w:rsidP="004C2E7A">
      <w:pPr>
        <w:pStyle w:val="ListParagraph"/>
        <w:numPr>
          <w:ilvl w:val="0"/>
          <w:numId w:val="1"/>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color w:val="BF8F00" w:themeColor="accent4" w:themeShade="BF"/>
          <w:lang w:val="en-US"/>
        </w:rPr>
        <w:t>Multiplier</w:t>
      </w:r>
      <w:r w:rsidRPr="006442C4">
        <w:rPr>
          <w:rFonts w:ascii="Times New Roman" w:eastAsia="Times New Roman" w:hAnsi="Times New Roman" w:cs="Times New Roman"/>
          <w:lang w:val="en-US"/>
        </w:rPr>
        <w:t xml:space="preserve"> testing:</w:t>
      </w:r>
    </w:p>
    <w:p w14:paraId="6A56AE65" w14:textId="007181B2" w:rsidR="00085651" w:rsidRPr="006442C4" w:rsidRDefault="00085651"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6440E0B3" wp14:editId="7802B81D">
            <wp:extent cx="1707615" cy="1651284"/>
            <wp:effectExtent l="0" t="0" r="0" b="0"/>
            <wp:docPr id="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7615" cy="1651284"/>
                    </a:xfrm>
                    <a:prstGeom prst="rect">
                      <a:avLst/>
                    </a:prstGeom>
                  </pic:spPr>
                </pic:pic>
              </a:graphicData>
            </a:graphic>
          </wp:inline>
        </w:drawing>
      </w:r>
      <w:r w:rsidRPr="006442C4">
        <w:rPr>
          <w:rFonts w:ascii="Times New Roman" w:hAnsi="Times New Roman" w:cs="Times New Roman"/>
          <w:noProof/>
        </w:rPr>
        <w:drawing>
          <wp:inline distT="0" distB="0" distL="0" distR="0" wp14:anchorId="06F09494" wp14:editId="5680B86C">
            <wp:extent cx="1707515" cy="694023"/>
            <wp:effectExtent l="0" t="0" r="0" b="5080"/>
            <wp:docPr id="50"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2329" cy="716302"/>
                    </a:xfrm>
                    <a:prstGeom prst="rect">
                      <a:avLst/>
                    </a:prstGeom>
                  </pic:spPr>
                </pic:pic>
              </a:graphicData>
            </a:graphic>
          </wp:inline>
        </w:drawing>
      </w:r>
    </w:p>
    <w:p w14:paraId="1D8943F6" w14:textId="51C5E4FE" w:rsidR="00991B99" w:rsidRPr="006442C4" w:rsidRDefault="00991B99"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32)                       (Figure 33)</w:t>
      </w:r>
    </w:p>
    <w:p w14:paraId="467D1D42" w14:textId="483A1EC7" w:rsidR="00085651" w:rsidRPr="006442C4" w:rsidRDefault="00E217DC" w:rsidP="00BF705E">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 xml:space="preserve">Listing all the possibilities </w:t>
      </w:r>
      <w:r w:rsidR="00E10762" w:rsidRPr="006442C4">
        <w:rPr>
          <w:rFonts w:ascii="Times New Roman" w:hAnsi="Times New Roman" w:cs="Times New Roman"/>
          <w:noProof/>
        </w:rPr>
        <w:t>for</w:t>
      </w:r>
      <w:r w:rsidRPr="006442C4">
        <w:rPr>
          <w:rFonts w:ascii="Times New Roman" w:hAnsi="Times New Roman" w:cs="Times New Roman"/>
          <w:noProof/>
        </w:rPr>
        <w:t xml:space="preserve"> the multiplier helps</w:t>
      </w:r>
      <w:r w:rsidR="00085651" w:rsidRPr="006442C4">
        <w:rPr>
          <w:rFonts w:ascii="Times New Roman" w:hAnsi="Times New Roman" w:cs="Times New Roman"/>
          <w:noProof/>
        </w:rPr>
        <w:t xml:space="preserve"> to examine whether the </w:t>
      </w:r>
      <w:r w:rsidR="00085651" w:rsidRPr="006442C4">
        <w:rPr>
          <w:rFonts w:ascii="Times New Roman" w:hAnsi="Times New Roman" w:cs="Times New Roman"/>
          <w:noProof/>
          <w:color w:val="BF8F00" w:themeColor="accent4" w:themeShade="BF"/>
        </w:rPr>
        <w:t>multi</w:t>
      </w:r>
      <w:r w:rsidR="00E10762" w:rsidRPr="006442C4">
        <w:rPr>
          <w:rFonts w:ascii="Times New Roman" w:hAnsi="Times New Roman" w:cs="Times New Roman"/>
          <w:noProof/>
          <w:color w:val="BF8F00" w:themeColor="accent4" w:themeShade="BF"/>
        </w:rPr>
        <w:t>p</w:t>
      </w:r>
      <w:r w:rsidR="00085651" w:rsidRPr="006442C4">
        <w:rPr>
          <w:rFonts w:ascii="Times New Roman" w:hAnsi="Times New Roman" w:cs="Times New Roman"/>
          <w:noProof/>
          <w:color w:val="BF8F00" w:themeColor="accent4" w:themeShade="BF"/>
        </w:rPr>
        <w:t>lier</w:t>
      </w:r>
      <w:r w:rsidR="00085651" w:rsidRPr="006442C4">
        <w:rPr>
          <w:rFonts w:ascii="Times New Roman" w:hAnsi="Times New Roman" w:cs="Times New Roman"/>
          <w:noProof/>
        </w:rPr>
        <w:t xml:space="preserve"> function produces the correct exact numerical value for the input figure from the netlist and the results matched</w:t>
      </w:r>
      <w:r w:rsidR="00354104" w:rsidRPr="006442C4">
        <w:rPr>
          <w:rFonts w:ascii="Times New Roman" w:hAnsi="Times New Roman" w:cs="Times New Roman"/>
          <w:noProof/>
        </w:rPr>
        <w:t xml:space="preserve"> the </w:t>
      </w:r>
      <w:r w:rsidR="00085651" w:rsidRPr="006442C4">
        <w:rPr>
          <w:rFonts w:ascii="Times New Roman" w:hAnsi="Times New Roman" w:cs="Times New Roman"/>
          <w:noProof/>
        </w:rPr>
        <w:t xml:space="preserve">values we obtained from </w:t>
      </w:r>
      <w:r w:rsidR="00E10762" w:rsidRPr="006442C4">
        <w:rPr>
          <w:rFonts w:ascii="Times New Roman" w:hAnsi="Times New Roman" w:cs="Times New Roman"/>
          <w:noProof/>
        </w:rPr>
        <w:t xml:space="preserve">a </w:t>
      </w:r>
      <w:r w:rsidR="00085651" w:rsidRPr="006442C4">
        <w:rPr>
          <w:rFonts w:ascii="Times New Roman" w:hAnsi="Times New Roman" w:cs="Times New Roman"/>
          <w:noProof/>
        </w:rPr>
        <w:t>calculator.</w:t>
      </w:r>
    </w:p>
    <w:p w14:paraId="4C863D9D" w14:textId="54F67E8F" w:rsidR="00FE28AA" w:rsidRPr="006442C4" w:rsidRDefault="00FE28AA" w:rsidP="00BF705E">
      <w:pPr>
        <w:pStyle w:val="ListParagraph"/>
        <w:spacing w:line="480" w:lineRule="auto"/>
        <w:rPr>
          <w:rFonts w:ascii="Times New Roman" w:hAnsi="Times New Roman" w:cs="Times New Roman"/>
          <w:noProof/>
        </w:rPr>
      </w:pPr>
    </w:p>
    <w:p w14:paraId="0F621B94" w14:textId="64748A05" w:rsidR="00FE28AA" w:rsidRPr="006442C4" w:rsidRDefault="00FE28AA" w:rsidP="004C2E7A">
      <w:pPr>
        <w:pStyle w:val="ListParagraph"/>
        <w:numPr>
          <w:ilvl w:val="0"/>
          <w:numId w:val="1"/>
        </w:numPr>
        <w:spacing w:line="480" w:lineRule="auto"/>
        <w:rPr>
          <w:rFonts w:ascii="Times New Roman" w:hAnsi="Times New Roman" w:cs="Times New Roman"/>
          <w:noProof/>
        </w:rPr>
      </w:pPr>
      <w:r w:rsidRPr="006442C4">
        <w:rPr>
          <w:rFonts w:ascii="Times New Roman" w:hAnsi="Times New Roman" w:cs="Times New Roman"/>
          <w:noProof/>
          <w:color w:val="BF8F00" w:themeColor="accent4" w:themeShade="BF"/>
        </w:rPr>
        <w:t>ReadInput</w:t>
      </w:r>
      <w:r w:rsidRPr="006442C4">
        <w:rPr>
          <w:rFonts w:ascii="Times New Roman" w:hAnsi="Times New Roman" w:cs="Times New Roman"/>
          <w:noProof/>
        </w:rPr>
        <w:t xml:space="preserve"> testing:</w:t>
      </w:r>
    </w:p>
    <w:p w14:paraId="65DFC77E" w14:textId="64B6E8BA" w:rsidR="00FE28AA" w:rsidRPr="006442C4" w:rsidRDefault="00FE28AA"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3C3B740E" wp14:editId="4FE02409">
            <wp:extent cx="1720445" cy="705080"/>
            <wp:effectExtent l="0" t="0" r="0" b="6350"/>
            <wp:docPr id="52"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7947" cy="724547"/>
                    </a:xfrm>
                    <a:prstGeom prst="rect">
                      <a:avLst/>
                    </a:prstGeom>
                  </pic:spPr>
                </pic:pic>
              </a:graphicData>
            </a:graphic>
          </wp:inline>
        </w:drawing>
      </w:r>
      <w:r w:rsidRPr="006442C4">
        <w:rPr>
          <w:rFonts w:ascii="Times New Roman" w:hAnsi="Times New Roman" w:cs="Times New Roman"/>
          <w:noProof/>
        </w:rPr>
        <w:drawing>
          <wp:inline distT="0" distB="0" distL="0" distR="0" wp14:anchorId="73A6306B" wp14:editId="04D909CA">
            <wp:extent cx="1715511" cy="870333"/>
            <wp:effectExtent l="0" t="0" r="0" b="635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5692" cy="895791"/>
                    </a:xfrm>
                    <a:prstGeom prst="rect">
                      <a:avLst/>
                    </a:prstGeom>
                  </pic:spPr>
                </pic:pic>
              </a:graphicData>
            </a:graphic>
          </wp:inline>
        </w:drawing>
      </w:r>
    </w:p>
    <w:p w14:paraId="7A04D277" w14:textId="77777777" w:rsidR="000C3443" w:rsidRPr="006442C4" w:rsidRDefault="00DB0243" w:rsidP="000C3443">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Pr="006442C4">
        <w:rPr>
          <w:rFonts w:ascii="Times New Roman" w:hAnsi="Times New Roman" w:cs="Times New Roman"/>
          <w:noProof/>
        </w:rPr>
        <w:t>4</w:t>
      </w:r>
      <w:r w:rsidRPr="006442C4">
        <w:rPr>
          <w:rFonts w:ascii="Times New Roman" w:hAnsi="Times New Roman" w:cs="Times New Roman"/>
          <w:noProof/>
        </w:rPr>
        <w:t>)                       (Figure 3</w:t>
      </w:r>
      <w:r w:rsidRPr="006442C4">
        <w:rPr>
          <w:rFonts w:ascii="Times New Roman" w:hAnsi="Times New Roman" w:cs="Times New Roman"/>
          <w:noProof/>
        </w:rPr>
        <w:t>5)</w:t>
      </w:r>
    </w:p>
    <w:p w14:paraId="1382E31C" w14:textId="74FC1653" w:rsidR="00FC2432" w:rsidRPr="006442C4" w:rsidRDefault="00FE28AA" w:rsidP="00A056B0">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 xml:space="preserve">This test is designed to examine </w:t>
      </w:r>
      <w:r w:rsidR="00A03EEB" w:rsidRPr="006442C4">
        <w:rPr>
          <w:rFonts w:ascii="Times New Roman" w:hAnsi="Times New Roman" w:cs="Times New Roman"/>
          <w:noProof/>
        </w:rPr>
        <w:t>the accuracy of the reading process: does the printing of the vector string match the original netlist file? The printing matched</w:t>
      </w:r>
      <w:r w:rsidR="00354104" w:rsidRPr="006442C4">
        <w:rPr>
          <w:rFonts w:ascii="Times New Roman" w:hAnsi="Times New Roman" w:cs="Times New Roman"/>
          <w:noProof/>
        </w:rPr>
        <w:t xml:space="preserve"> </w:t>
      </w:r>
      <w:r w:rsidR="00A03EEB" w:rsidRPr="006442C4">
        <w:rPr>
          <w:rFonts w:ascii="Times New Roman" w:hAnsi="Times New Roman" w:cs="Times New Roman"/>
          <w:noProof/>
        </w:rPr>
        <w:t>the input netlist file.</w:t>
      </w:r>
    </w:p>
    <w:p w14:paraId="5314C00D" w14:textId="5048121F" w:rsidR="006F34CD" w:rsidRPr="006442C4" w:rsidRDefault="006F34CD" w:rsidP="004C2E7A">
      <w:pPr>
        <w:pStyle w:val="ListParagraph"/>
        <w:numPr>
          <w:ilvl w:val="0"/>
          <w:numId w:val="1"/>
        </w:numPr>
        <w:spacing w:line="480" w:lineRule="auto"/>
        <w:jc w:val="both"/>
        <w:rPr>
          <w:rFonts w:ascii="Times New Roman" w:hAnsi="Times New Roman" w:cs="Times New Roman"/>
          <w:noProof/>
        </w:rPr>
      </w:pPr>
      <w:r w:rsidRPr="006442C4">
        <w:rPr>
          <w:rFonts w:ascii="Times New Roman" w:hAnsi="Times New Roman" w:cs="Times New Roman"/>
          <w:noProof/>
          <w:color w:val="BF8F00" w:themeColor="accent4" w:themeShade="BF"/>
        </w:rPr>
        <w:lastRenderedPageBreak/>
        <w:t xml:space="preserve">getword </w:t>
      </w:r>
      <w:r w:rsidRPr="006442C4">
        <w:rPr>
          <w:rFonts w:ascii="Times New Roman" w:hAnsi="Times New Roman" w:cs="Times New Roman"/>
          <w:noProof/>
        </w:rPr>
        <w:t>testing:</w:t>
      </w:r>
    </w:p>
    <w:p w14:paraId="77EC166F" w14:textId="6843BF6C" w:rsidR="006F34CD" w:rsidRPr="006442C4" w:rsidRDefault="006F34CD"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3A3B84D4" wp14:editId="18637D34">
            <wp:extent cx="1720215" cy="681376"/>
            <wp:effectExtent l="0" t="0" r="0" b="4445"/>
            <wp:docPr id="53"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7740" cy="696239"/>
                    </a:xfrm>
                    <a:prstGeom prst="rect">
                      <a:avLst/>
                    </a:prstGeom>
                  </pic:spPr>
                </pic:pic>
              </a:graphicData>
            </a:graphic>
          </wp:inline>
        </w:drawing>
      </w:r>
      <w:r w:rsidRPr="006442C4">
        <w:rPr>
          <w:rFonts w:ascii="Times New Roman" w:hAnsi="Times New Roman" w:cs="Times New Roman"/>
          <w:noProof/>
        </w:rPr>
        <w:drawing>
          <wp:inline distT="0" distB="0" distL="0" distR="0" wp14:anchorId="52386311" wp14:editId="583D7777">
            <wp:extent cx="1720215" cy="514654"/>
            <wp:effectExtent l="0" t="0" r="0" b="635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8118" cy="523002"/>
                    </a:xfrm>
                    <a:prstGeom prst="rect">
                      <a:avLst/>
                    </a:prstGeom>
                  </pic:spPr>
                </pic:pic>
              </a:graphicData>
            </a:graphic>
          </wp:inline>
        </w:drawing>
      </w:r>
    </w:p>
    <w:p w14:paraId="0A1383C1" w14:textId="1B210D94"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Pr="006442C4">
        <w:rPr>
          <w:rFonts w:ascii="Times New Roman" w:hAnsi="Times New Roman" w:cs="Times New Roman"/>
          <w:noProof/>
        </w:rPr>
        <w:t>6</w:t>
      </w:r>
      <w:r w:rsidRPr="006442C4">
        <w:rPr>
          <w:rFonts w:ascii="Times New Roman" w:hAnsi="Times New Roman" w:cs="Times New Roman"/>
          <w:noProof/>
        </w:rPr>
        <w:t>)                       (Figure 3</w:t>
      </w:r>
      <w:r w:rsidRPr="006442C4">
        <w:rPr>
          <w:rFonts w:ascii="Times New Roman" w:hAnsi="Times New Roman" w:cs="Times New Roman"/>
          <w:noProof/>
        </w:rPr>
        <w:t>7</w:t>
      </w:r>
      <w:r w:rsidRPr="006442C4">
        <w:rPr>
          <w:rFonts w:ascii="Times New Roman" w:hAnsi="Times New Roman" w:cs="Times New Roman"/>
          <w:noProof/>
        </w:rPr>
        <w:t>)</w:t>
      </w:r>
    </w:p>
    <w:p w14:paraId="74C28C6A" w14:textId="4254E985" w:rsidR="006F34CD" w:rsidRPr="006442C4" w:rsidRDefault="006F34CD" w:rsidP="00BF705E">
      <w:pPr>
        <w:pStyle w:val="ListParagraph"/>
        <w:spacing w:line="480" w:lineRule="auto"/>
        <w:rPr>
          <w:rFonts w:ascii="Times New Roman" w:hAnsi="Times New Roman" w:cs="Times New Roman"/>
          <w:noProof/>
        </w:rPr>
      </w:pPr>
      <w:r w:rsidRPr="006442C4">
        <w:rPr>
          <w:rFonts w:ascii="Times New Roman" w:hAnsi="Times New Roman" w:cs="Times New Roman"/>
          <w:noProof/>
        </w:rPr>
        <w:t xml:space="preserve">This test is designed to examine the functionality of the getword function to see if it can print the </w:t>
      </w:r>
      <w:r w:rsidR="00354104" w:rsidRPr="006442C4">
        <w:rPr>
          <w:rFonts w:ascii="Times New Roman" w:hAnsi="Times New Roman" w:cs="Times New Roman"/>
          <w:noProof/>
        </w:rPr>
        <w:t>correct text with the corresponding word position as the input.</w:t>
      </w:r>
      <w:r w:rsidR="00E10762" w:rsidRPr="006442C4">
        <w:rPr>
          <w:rFonts w:ascii="Times New Roman" w:hAnsi="Times New Roman" w:cs="Times New Roman"/>
          <w:noProof/>
        </w:rPr>
        <w:t xml:space="preserve"> </w:t>
      </w:r>
      <w:r w:rsidR="00354104" w:rsidRPr="006442C4">
        <w:rPr>
          <w:rFonts w:ascii="Times New Roman" w:hAnsi="Times New Roman" w:cs="Times New Roman"/>
          <w:noProof/>
        </w:rPr>
        <w:t>The sequence of printing matched the content in the line.</w:t>
      </w:r>
    </w:p>
    <w:p w14:paraId="6B9C73A4" w14:textId="6C0D45E0" w:rsidR="00354104" w:rsidRPr="006442C4" w:rsidRDefault="00354104" w:rsidP="00BF705E">
      <w:pPr>
        <w:pStyle w:val="ListParagraph"/>
        <w:spacing w:line="480" w:lineRule="auto"/>
        <w:rPr>
          <w:rFonts w:ascii="Times New Roman" w:hAnsi="Times New Roman" w:cs="Times New Roman"/>
          <w:noProof/>
        </w:rPr>
      </w:pPr>
    </w:p>
    <w:p w14:paraId="543E8069" w14:textId="4799A967" w:rsidR="00354104" w:rsidRPr="006442C4" w:rsidRDefault="00354104" w:rsidP="004C2E7A">
      <w:pPr>
        <w:pStyle w:val="ListParagraph"/>
        <w:numPr>
          <w:ilvl w:val="0"/>
          <w:numId w:val="1"/>
        </w:numPr>
        <w:spacing w:line="480" w:lineRule="auto"/>
        <w:rPr>
          <w:rFonts w:ascii="Times New Roman" w:hAnsi="Times New Roman" w:cs="Times New Roman"/>
          <w:noProof/>
        </w:rPr>
      </w:pPr>
      <w:r w:rsidRPr="006442C4">
        <w:rPr>
          <w:rFonts w:ascii="Times New Roman" w:hAnsi="Times New Roman" w:cs="Times New Roman"/>
          <w:noProof/>
          <w:color w:val="BF8F00" w:themeColor="accent4" w:themeShade="BF"/>
        </w:rPr>
        <w:t>lastword</w:t>
      </w:r>
      <w:r w:rsidRPr="006442C4">
        <w:rPr>
          <w:rFonts w:ascii="Times New Roman" w:hAnsi="Times New Roman" w:cs="Times New Roman"/>
          <w:noProof/>
        </w:rPr>
        <w:t xml:space="preserve"> testing:</w:t>
      </w:r>
    </w:p>
    <w:p w14:paraId="27F4417B" w14:textId="5E12A4CE" w:rsidR="00354104" w:rsidRPr="006442C4" w:rsidRDefault="00354104"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4EF1426F" wp14:editId="188E812E">
            <wp:extent cx="1715135" cy="602548"/>
            <wp:effectExtent l="0" t="0" r="0" b="0"/>
            <wp:docPr id="54"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6175" cy="623992"/>
                    </a:xfrm>
                    <a:prstGeom prst="rect">
                      <a:avLst/>
                    </a:prstGeom>
                  </pic:spPr>
                </pic:pic>
              </a:graphicData>
            </a:graphic>
          </wp:inline>
        </w:drawing>
      </w:r>
      <w:r w:rsidRPr="006442C4">
        <w:rPr>
          <w:rFonts w:ascii="Times New Roman" w:hAnsi="Times New Roman" w:cs="Times New Roman"/>
          <w:noProof/>
        </w:rPr>
        <w:drawing>
          <wp:inline distT="0" distB="0" distL="0" distR="0" wp14:anchorId="5A7B090D" wp14:editId="49A9613E">
            <wp:extent cx="1936376" cy="204921"/>
            <wp:effectExtent l="0" t="0" r="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4712" cy="229085"/>
                    </a:xfrm>
                    <a:prstGeom prst="rect">
                      <a:avLst/>
                    </a:prstGeom>
                  </pic:spPr>
                </pic:pic>
              </a:graphicData>
            </a:graphic>
          </wp:inline>
        </w:drawing>
      </w:r>
    </w:p>
    <w:p w14:paraId="0C495BF7" w14:textId="55F42AC3"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Pr="006442C4">
        <w:rPr>
          <w:rFonts w:ascii="Times New Roman" w:hAnsi="Times New Roman" w:cs="Times New Roman"/>
          <w:noProof/>
        </w:rPr>
        <w:t>8</w:t>
      </w:r>
      <w:r w:rsidRPr="006442C4">
        <w:rPr>
          <w:rFonts w:ascii="Times New Roman" w:hAnsi="Times New Roman" w:cs="Times New Roman"/>
          <w:noProof/>
        </w:rPr>
        <w:t>)                       (Figure 3</w:t>
      </w:r>
      <w:r w:rsidRPr="006442C4">
        <w:rPr>
          <w:rFonts w:ascii="Times New Roman" w:hAnsi="Times New Roman" w:cs="Times New Roman"/>
          <w:noProof/>
        </w:rPr>
        <w:t>9</w:t>
      </w:r>
      <w:r w:rsidRPr="006442C4">
        <w:rPr>
          <w:rFonts w:ascii="Times New Roman" w:hAnsi="Times New Roman" w:cs="Times New Roman"/>
          <w:noProof/>
        </w:rPr>
        <w:t>)</w:t>
      </w:r>
    </w:p>
    <w:p w14:paraId="665B6111" w14:textId="51EA111B" w:rsidR="00354104" w:rsidRPr="006442C4" w:rsidRDefault="00354104" w:rsidP="00BF705E">
      <w:pPr>
        <w:pStyle w:val="ListParagraph"/>
        <w:spacing w:line="480" w:lineRule="auto"/>
        <w:rPr>
          <w:rFonts w:ascii="Times New Roman" w:hAnsi="Times New Roman" w:cs="Times New Roman"/>
          <w:noProof/>
        </w:rPr>
      </w:pPr>
      <w:r w:rsidRPr="006442C4">
        <w:rPr>
          <w:rFonts w:ascii="Times New Roman" w:hAnsi="Times New Roman" w:cs="Times New Roman"/>
          <w:noProof/>
        </w:rPr>
        <w:t xml:space="preserve">This test is used to check whether the </w:t>
      </w:r>
      <w:r w:rsidRPr="006442C4">
        <w:rPr>
          <w:rFonts w:ascii="Times New Roman" w:hAnsi="Times New Roman" w:cs="Times New Roman"/>
          <w:noProof/>
          <w:color w:val="BF8F00" w:themeColor="accent4" w:themeShade="BF"/>
        </w:rPr>
        <w:t>lastword</w:t>
      </w:r>
      <w:r w:rsidRPr="006442C4">
        <w:rPr>
          <w:rFonts w:ascii="Times New Roman" w:hAnsi="Times New Roman" w:cs="Times New Roman"/>
          <w:noProof/>
        </w:rPr>
        <w:t xml:space="preserve"> function can correctly identify and print the last word of a line. The result </w:t>
      </w:r>
      <w:r w:rsidR="00E51BEE" w:rsidRPr="006442C4">
        <w:rPr>
          <w:rFonts w:ascii="Times New Roman" w:hAnsi="Times New Roman" w:cs="Times New Roman"/>
          <w:noProof/>
        </w:rPr>
        <w:t xml:space="preserve">‘girl’ </w:t>
      </w:r>
      <w:r w:rsidRPr="006442C4">
        <w:rPr>
          <w:rFonts w:ascii="Times New Roman" w:hAnsi="Times New Roman" w:cs="Times New Roman"/>
          <w:noProof/>
        </w:rPr>
        <w:t xml:space="preserve">matched with the </w:t>
      </w:r>
      <w:r w:rsidR="00E51BEE" w:rsidRPr="006442C4">
        <w:rPr>
          <w:rFonts w:ascii="Times New Roman" w:hAnsi="Times New Roman" w:cs="Times New Roman"/>
          <w:noProof/>
        </w:rPr>
        <w:t>last w</w:t>
      </w:r>
      <w:r w:rsidRPr="006442C4">
        <w:rPr>
          <w:rFonts w:ascii="Times New Roman" w:hAnsi="Times New Roman" w:cs="Times New Roman"/>
          <w:noProof/>
        </w:rPr>
        <w:t>ord</w:t>
      </w:r>
      <w:r w:rsidR="00E51BEE" w:rsidRPr="006442C4">
        <w:rPr>
          <w:rFonts w:ascii="Times New Roman" w:hAnsi="Times New Roman" w:cs="Times New Roman"/>
          <w:noProof/>
        </w:rPr>
        <w:t xml:space="preserve"> of the given line</w:t>
      </w:r>
      <w:r w:rsidRPr="006442C4">
        <w:rPr>
          <w:rFonts w:ascii="Times New Roman" w:hAnsi="Times New Roman" w:cs="Times New Roman"/>
          <w:noProof/>
        </w:rPr>
        <w:t>.</w:t>
      </w:r>
    </w:p>
    <w:p w14:paraId="654D3435" w14:textId="4D1D3260" w:rsidR="00E217DC" w:rsidRPr="006442C4" w:rsidRDefault="00E217DC" w:rsidP="00BF705E">
      <w:pPr>
        <w:spacing w:line="480" w:lineRule="auto"/>
        <w:jc w:val="both"/>
        <w:rPr>
          <w:rFonts w:ascii="Times New Roman" w:hAnsi="Times New Roman" w:cs="Times New Roman"/>
          <w:noProof/>
        </w:rPr>
      </w:pPr>
    </w:p>
    <w:p w14:paraId="74227D7D" w14:textId="50AF657B" w:rsidR="00E217DC" w:rsidRPr="006442C4" w:rsidRDefault="00E217DC" w:rsidP="004C2E7A">
      <w:pPr>
        <w:pStyle w:val="ListParagraph"/>
        <w:numPr>
          <w:ilvl w:val="0"/>
          <w:numId w:val="1"/>
        </w:numPr>
        <w:spacing w:line="480" w:lineRule="auto"/>
        <w:jc w:val="both"/>
        <w:rPr>
          <w:rFonts w:ascii="Times New Roman" w:hAnsi="Times New Roman" w:cs="Times New Roman"/>
          <w:noProof/>
        </w:rPr>
      </w:pPr>
      <w:r w:rsidRPr="006442C4">
        <w:rPr>
          <w:rFonts w:ascii="Times New Roman" w:hAnsi="Times New Roman" w:cs="Times New Roman"/>
          <w:noProof/>
          <w:color w:val="BF8F00" w:themeColor="accent4" w:themeShade="BF"/>
        </w:rPr>
        <w:t>ConvertFromString</w:t>
      </w:r>
      <w:r w:rsidRPr="006442C4">
        <w:rPr>
          <w:rFonts w:ascii="Times New Roman" w:hAnsi="Times New Roman" w:cs="Times New Roman"/>
          <w:noProof/>
        </w:rPr>
        <w:t xml:space="preserve"> testing:</w:t>
      </w:r>
    </w:p>
    <w:p w14:paraId="73D5122C" w14:textId="131950EF" w:rsidR="00E217DC" w:rsidRPr="006442C4" w:rsidRDefault="00E217DC"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25461085" wp14:editId="0BF47E02">
            <wp:extent cx="1734949" cy="578386"/>
            <wp:effectExtent l="0" t="0" r="0" b="635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4129" cy="594781"/>
                    </a:xfrm>
                    <a:prstGeom prst="rect">
                      <a:avLst/>
                    </a:prstGeom>
                  </pic:spPr>
                </pic:pic>
              </a:graphicData>
            </a:graphic>
          </wp:inline>
        </w:drawing>
      </w:r>
      <w:r w:rsidRPr="006442C4">
        <w:rPr>
          <w:rFonts w:ascii="Times New Roman" w:hAnsi="Times New Roman" w:cs="Times New Roman"/>
          <w:noProof/>
        </w:rPr>
        <w:drawing>
          <wp:inline distT="0" distB="0" distL="0" distR="0" wp14:anchorId="33DA2DFD" wp14:editId="54231674">
            <wp:extent cx="1734820" cy="145369"/>
            <wp:effectExtent l="0" t="0" r="0" b="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8450" cy="169974"/>
                    </a:xfrm>
                    <a:prstGeom prst="rect">
                      <a:avLst/>
                    </a:prstGeom>
                  </pic:spPr>
                </pic:pic>
              </a:graphicData>
            </a:graphic>
          </wp:inline>
        </w:drawing>
      </w:r>
    </w:p>
    <w:p w14:paraId="4D42AF59" w14:textId="7CE51FCF"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 xml:space="preserve">(Figure </w:t>
      </w:r>
      <w:r w:rsidRPr="006442C4">
        <w:rPr>
          <w:rFonts w:ascii="Times New Roman" w:hAnsi="Times New Roman" w:cs="Times New Roman"/>
          <w:noProof/>
        </w:rPr>
        <w:t>40</w:t>
      </w:r>
      <w:r w:rsidRPr="006442C4">
        <w:rPr>
          <w:rFonts w:ascii="Times New Roman" w:hAnsi="Times New Roman" w:cs="Times New Roman"/>
          <w:noProof/>
        </w:rPr>
        <w:t xml:space="preserve">)                       (Figure </w:t>
      </w:r>
      <w:r w:rsidRPr="006442C4">
        <w:rPr>
          <w:rFonts w:ascii="Times New Roman" w:hAnsi="Times New Roman" w:cs="Times New Roman"/>
          <w:noProof/>
        </w:rPr>
        <w:t>41</w:t>
      </w:r>
      <w:r w:rsidRPr="006442C4">
        <w:rPr>
          <w:rFonts w:ascii="Times New Roman" w:hAnsi="Times New Roman" w:cs="Times New Roman"/>
          <w:noProof/>
        </w:rPr>
        <w:t>)</w:t>
      </w:r>
    </w:p>
    <w:p w14:paraId="5E3D15DF" w14:textId="68AD77B7" w:rsidR="006F34CD" w:rsidRPr="006442C4" w:rsidRDefault="00E10762" w:rsidP="00BF705E">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By d</w:t>
      </w:r>
      <w:r w:rsidR="00E217DC" w:rsidRPr="006442C4">
        <w:rPr>
          <w:rFonts w:ascii="Times New Roman" w:hAnsi="Times New Roman" w:cs="Times New Roman"/>
          <w:noProof/>
        </w:rPr>
        <w:t xml:space="preserve">efining the </w:t>
      </w:r>
      <w:r w:rsidR="00E51BEE" w:rsidRPr="006442C4">
        <w:rPr>
          <w:rFonts w:ascii="Times New Roman" w:hAnsi="Times New Roman" w:cs="Times New Roman"/>
          <w:noProof/>
        </w:rPr>
        <w:t xml:space="preserve">variable </w:t>
      </w:r>
      <w:r w:rsidR="00E51BEE" w:rsidRPr="006442C4">
        <w:rPr>
          <w:rFonts w:ascii="Times New Roman" w:hAnsi="Times New Roman" w:cs="Times New Roman"/>
          <w:noProof/>
          <w:color w:val="29D2F5"/>
        </w:rPr>
        <w:t>d</w:t>
      </w:r>
      <w:r w:rsidR="00E217DC" w:rsidRPr="006442C4">
        <w:rPr>
          <w:rFonts w:ascii="Times New Roman" w:hAnsi="Times New Roman" w:cs="Times New Roman"/>
          <w:noProof/>
        </w:rPr>
        <w:t xml:space="preserve"> </w:t>
      </w:r>
      <w:r w:rsidR="00E51BEE" w:rsidRPr="006442C4">
        <w:rPr>
          <w:rFonts w:ascii="Times New Roman" w:hAnsi="Times New Roman" w:cs="Times New Roman"/>
          <w:noProof/>
        </w:rPr>
        <w:t>as</w:t>
      </w:r>
      <w:r w:rsidR="00E217DC" w:rsidRPr="006442C4">
        <w:rPr>
          <w:rFonts w:ascii="Times New Roman" w:hAnsi="Times New Roman" w:cs="Times New Roman"/>
          <w:noProof/>
        </w:rPr>
        <w:t xml:space="preserve"> double </w:t>
      </w:r>
      <w:r w:rsidR="00E51BEE" w:rsidRPr="006442C4">
        <w:rPr>
          <w:rFonts w:ascii="Times New Roman" w:hAnsi="Times New Roman" w:cs="Times New Roman"/>
          <w:noProof/>
        </w:rPr>
        <w:t xml:space="preserve">limits the correct output to be a nummerical value instead of </w:t>
      </w:r>
      <w:r w:rsidRPr="006442C4">
        <w:rPr>
          <w:rFonts w:ascii="Times New Roman" w:hAnsi="Times New Roman" w:cs="Times New Roman"/>
          <w:noProof/>
        </w:rPr>
        <w:t xml:space="preserve">a </w:t>
      </w:r>
      <w:r w:rsidR="00E51BEE" w:rsidRPr="006442C4">
        <w:rPr>
          <w:rFonts w:ascii="Times New Roman" w:hAnsi="Times New Roman" w:cs="Times New Roman"/>
          <w:noProof/>
        </w:rPr>
        <w:t>string</w:t>
      </w:r>
      <w:r w:rsidRPr="006442C4">
        <w:rPr>
          <w:rFonts w:ascii="Times New Roman" w:hAnsi="Times New Roman" w:cs="Times New Roman"/>
          <w:noProof/>
        </w:rPr>
        <w:t xml:space="preserve"> value</w:t>
      </w:r>
      <w:r w:rsidR="00E51BEE" w:rsidRPr="006442C4">
        <w:rPr>
          <w:rFonts w:ascii="Times New Roman" w:hAnsi="Times New Roman" w:cs="Times New Roman"/>
          <w:noProof/>
        </w:rPr>
        <w:t>. 2.345 was c</w:t>
      </w:r>
      <w:r w:rsidRPr="006442C4">
        <w:rPr>
          <w:rFonts w:ascii="Times New Roman" w:hAnsi="Times New Roman" w:cs="Times New Roman"/>
          <w:noProof/>
        </w:rPr>
        <w:t>le</w:t>
      </w:r>
      <w:r w:rsidR="00E51BEE" w:rsidRPr="006442C4">
        <w:rPr>
          <w:rFonts w:ascii="Times New Roman" w:hAnsi="Times New Roman" w:cs="Times New Roman"/>
          <w:noProof/>
        </w:rPr>
        <w:t>a</w:t>
      </w:r>
      <w:r w:rsidRPr="006442C4">
        <w:rPr>
          <w:rFonts w:ascii="Times New Roman" w:hAnsi="Times New Roman" w:cs="Times New Roman"/>
          <w:noProof/>
        </w:rPr>
        <w:t>r</w:t>
      </w:r>
      <w:r w:rsidR="00E51BEE" w:rsidRPr="006442C4">
        <w:rPr>
          <w:rFonts w:ascii="Times New Roman" w:hAnsi="Times New Roman" w:cs="Times New Roman"/>
          <w:noProof/>
        </w:rPr>
        <w:t>ly a number because a string would give errors.</w:t>
      </w:r>
    </w:p>
    <w:p w14:paraId="32824AA4" w14:textId="7D024C12" w:rsidR="00E51BEE" w:rsidRPr="006442C4" w:rsidRDefault="00E10762" w:rsidP="00BF705E">
      <w:pPr>
        <w:spacing w:line="480" w:lineRule="auto"/>
        <w:jc w:val="both"/>
        <w:rPr>
          <w:rFonts w:ascii="Times New Roman" w:hAnsi="Times New Roman" w:cs="Times New Roman"/>
          <w:noProof/>
        </w:rPr>
      </w:pPr>
      <w:r w:rsidRPr="006442C4">
        <w:rPr>
          <w:rFonts w:ascii="Times New Roman" w:hAnsi="Times New Roman" w:cs="Times New Roman"/>
          <w:noProof/>
        </w:rPr>
        <w:t xml:space="preserve"> </w:t>
      </w:r>
    </w:p>
    <w:p w14:paraId="5C2D42C0" w14:textId="77777777" w:rsidR="00DB0243" w:rsidRPr="006442C4" w:rsidRDefault="00DB0243" w:rsidP="00BF705E">
      <w:pPr>
        <w:spacing w:line="480" w:lineRule="auto"/>
        <w:jc w:val="both"/>
        <w:rPr>
          <w:rFonts w:ascii="Times New Roman" w:hAnsi="Times New Roman" w:cs="Times New Roman"/>
          <w:noProof/>
        </w:rPr>
      </w:pPr>
    </w:p>
    <w:p w14:paraId="22D87E2D" w14:textId="70E228A6" w:rsidR="00E51BEE" w:rsidRPr="006442C4" w:rsidRDefault="00E51BEE" w:rsidP="004C2E7A">
      <w:pPr>
        <w:pStyle w:val="ListParagraph"/>
        <w:numPr>
          <w:ilvl w:val="0"/>
          <w:numId w:val="1"/>
        </w:numPr>
        <w:spacing w:line="480" w:lineRule="auto"/>
        <w:jc w:val="both"/>
        <w:rPr>
          <w:rFonts w:ascii="Times New Roman" w:hAnsi="Times New Roman" w:cs="Times New Roman"/>
          <w:noProof/>
        </w:rPr>
      </w:pPr>
      <w:r w:rsidRPr="006442C4">
        <w:rPr>
          <w:rFonts w:ascii="Times New Roman" w:hAnsi="Times New Roman" w:cs="Times New Roman"/>
          <w:noProof/>
          <w:color w:val="BF8F00" w:themeColor="accent4" w:themeShade="BF"/>
        </w:rPr>
        <w:lastRenderedPageBreak/>
        <w:t>ac</w:t>
      </w:r>
      <w:r w:rsidRPr="006442C4">
        <w:rPr>
          <w:rFonts w:ascii="Times New Roman" w:hAnsi="Times New Roman" w:cs="Times New Roman"/>
          <w:noProof/>
        </w:rPr>
        <w:t xml:space="preserve"> testing:</w:t>
      </w:r>
    </w:p>
    <w:p w14:paraId="16857D54" w14:textId="4F66B576" w:rsidR="00E10762" w:rsidRPr="006442C4" w:rsidRDefault="00E51BEE"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588E8126" wp14:editId="6DFD70E2">
            <wp:extent cx="1739225" cy="754655"/>
            <wp:effectExtent l="0" t="0" r="1270" b="0"/>
            <wp:docPr id="12" name="图片 12"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上有字&#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0718" cy="776998"/>
                    </a:xfrm>
                    <a:prstGeom prst="rect">
                      <a:avLst/>
                    </a:prstGeom>
                  </pic:spPr>
                </pic:pic>
              </a:graphicData>
            </a:graphic>
          </wp:inline>
        </w:drawing>
      </w:r>
      <w:r w:rsidRPr="006442C4">
        <w:rPr>
          <w:rFonts w:ascii="Times New Roman" w:hAnsi="Times New Roman" w:cs="Times New Roman"/>
          <w:noProof/>
        </w:rPr>
        <w:drawing>
          <wp:inline distT="0" distB="0" distL="0" distR="0" wp14:anchorId="67C8B521" wp14:editId="19D99BF7">
            <wp:extent cx="1750757" cy="247880"/>
            <wp:effectExtent l="0" t="0" r="1905" b="6350"/>
            <wp:docPr id="57"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7759" cy="274357"/>
                    </a:xfrm>
                    <a:prstGeom prst="rect">
                      <a:avLst/>
                    </a:prstGeom>
                  </pic:spPr>
                </pic:pic>
              </a:graphicData>
            </a:graphic>
          </wp:inline>
        </w:drawing>
      </w:r>
    </w:p>
    <w:p w14:paraId="324C576B" w14:textId="2EED4554"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Pr="006442C4">
        <w:rPr>
          <w:rFonts w:ascii="Times New Roman" w:hAnsi="Times New Roman" w:cs="Times New Roman"/>
          <w:noProof/>
        </w:rPr>
        <w:t>4</w:t>
      </w:r>
      <w:r w:rsidRPr="006442C4">
        <w:rPr>
          <w:rFonts w:ascii="Times New Roman" w:hAnsi="Times New Roman" w:cs="Times New Roman"/>
          <w:noProof/>
        </w:rPr>
        <w:t xml:space="preserve">2)                       (Figure </w:t>
      </w:r>
      <w:r w:rsidRPr="006442C4">
        <w:rPr>
          <w:rFonts w:ascii="Times New Roman" w:hAnsi="Times New Roman" w:cs="Times New Roman"/>
          <w:noProof/>
        </w:rPr>
        <w:t>4</w:t>
      </w:r>
      <w:r w:rsidRPr="006442C4">
        <w:rPr>
          <w:rFonts w:ascii="Times New Roman" w:hAnsi="Times New Roman" w:cs="Times New Roman"/>
          <w:noProof/>
        </w:rPr>
        <w:t>3)</w:t>
      </w:r>
    </w:p>
    <w:p w14:paraId="21AED893" w14:textId="02046BDB" w:rsidR="00C23B08" w:rsidRPr="006442C4" w:rsidRDefault="00E10762" w:rsidP="00BF705E">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This test is designed to see if the ac function can successfully read from the netlist file and extract the required values using several functions. From the result, we can see that ac accurately extracted values from the second last line of the netlist file and converted 100k into 100000.</w:t>
      </w:r>
    </w:p>
    <w:p w14:paraId="7EAA6C59" w14:textId="77777777" w:rsidR="00FC2432" w:rsidRPr="006442C4" w:rsidRDefault="00FC2432" w:rsidP="00BF705E">
      <w:pPr>
        <w:pStyle w:val="ListParagraph"/>
        <w:spacing w:line="480" w:lineRule="auto"/>
        <w:jc w:val="both"/>
        <w:rPr>
          <w:rFonts w:ascii="Times New Roman" w:hAnsi="Times New Roman" w:cs="Times New Roman"/>
          <w:noProof/>
        </w:rPr>
      </w:pPr>
    </w:p>
    <w:p w14:paraId="58AF98A0" w14:textId="0D7471B4" w:rsidR="00C23B08" w:rsidRPr="006442C4" w:rsidRDefault="00C23B08" w:rsidP="004C2E7A">
      <w:pPr>
        <w:pStyle w:val="ListParagraph"/>
        <w:numPr>
          <w:ilvl w:val="0"/>
          <w:numId w:val="1"/>
        </w:numPr>
        <w:spacing w:line="480" w:lineRule="auto"/>
        <w:rPr>
          <w:rFonts w:ascii="Times New Roman" w:hAnsi="Times New Roman" w:cs="Times New Roman"/>
          <w:noProof/>
          <w:color w:val="000000" w:themeColor="text1"/>
        </w:rPr>
      </w:pPr>
      <w:r w:rsidRPr="006442C4">
        <w:rPr>
          <w:rFonts w:ascii="Times New Roman" w:hAnsi="Times New Roman" w:cs="Times New Roman"/>
          <w:noProof/>
          <w:color w:val="BF8F00" w:themeColor="accent4" w:themeShade="BF"/>
        </w:rPr>
        <w:t>setting</w:t>
      </w:r>
      <w:r w:rsidRPr="006442C4">
        <w:rPr>
          <w:rFonts w:ascii="Times New Roman" w:hAnsi="Times New Roman" w:cs="Times New Roman"/>
          <w:noProof/>
          <w:color w:val="000000" w:themeColor="text1"/>
        </w:rPr>
        <w:t xml:space="preserve"> testing:</w:t>
      </w:r>
    </w:p>
    <w:p w14:paraId="37F26037" w14:textId="402DB394" w:rsidR="00DB0243" w:rsidRPr="006442C4" w:rsidRDefault="00C23B08" w:rsidP="00BF705E">
      <w:pPr>
        <w:pStyle w:val="ListParagraph"/>
        <w:spacing w:line="480" w:lineRule="auto"/>
        <w:rPr>
          <w:rFonts w:ascii="Times New Roman" w:hAnsi="Times New Roman" w:cs="Times New Roman"/>
          <w:noProof/>
          <w:color w:val="000000" w:themeColor="text1"/>
        </w:rPr>
      </w:pPr>
      <w:r w:rsidRPr="006442C4">
        <w:rPr>
          <w:rFonts w:ascii="Times New Roman" w:hAnsi="Times New Roman" w:cs="Times New Roman"/>
          <w:noProof/>
        </w:rPr>
        <w:drawing>
          <wp:inline distT="0" distB="0" distL="0" distR="0" wp14:anchorId="10C431A9" wp14:editId="5101F7B8">
            <wp:extent cx="1601406" cy="1631289"/>
            <wp:effectExtent l="0" t="0" r="0" b="0"/>
            <wp:docPr id="58"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5578" cy="1655912"/>
                    </a:xfrm>
                    <a:prstGeom prst="rect">
                      <a:avLst/>
                    </a:prstGeom>
                  </pic:spPr>
                </pic:pic>
              </a:graphicData>
            </a:graphic>
          </wp:inline>
        </w:drawing>
      </w:r>
      <w:r w:rsidR="00877610" w:rsidRPr="006442C4">
        <w:rPr>
          <w:rFonts w:ascii="Times New Roman" w:hAnsi="Times New Roman" w:cs="Times New Roman"/>
          <w:noProof/>
          <w:color w:val="000000" w:themeColor="text1"/>
        </w:rPr>
        <w:drawing>
          <wp:inline distT="0" distB="0" distL="0" distR="0" wp14:anchorId="5D0D20F0" wp14:editId="61653A1F">
            <wp:extent cx="3649322" cy="891508"/>
            <wp:effectExtent l="0" t="0" r="0" b="0"/>
            <wp:docPr id="59" name="Picture 59" descr="A picture containing text, battery, receip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battery, receipt, plaqu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70512" cy="896685"/>
                    </a:xfrm>
                    <a:prstGeom prst="rect">
                      <a:avLst/>
                    </a:prstGeom>
                  </pic:spPr>
                </pic:pic>
              </a:graphicData>
            </a:graphic>
          </wp:inline>
        </w:drawing>
      </w:r>
      <w:r w:rsidR="00DB0243" w:rsidRPr="006442C4">
        <w:rPr>
          <w:rFonts w:ascii="Times New Roman" w:hAnsi="Times New Roman" w:cs="Times New Roman"/>
          <w:noProof/>
        </w:rPr>
        <w:t xml:space="preserve">                   </w:t>
      </w:r>
      <w:r w:rsidR="00DB0243" w:rsidRPr="006442C4">
        <w:rPr>
          <w:rFonts w:ascii="Times New Roman" w:hAnsi="Times New Roman" w:cs="Times New Roman"/>
          <w:noProof/>
        </w:rPr>
        <w:t xml:space="preserve">(Figure </w:t>
      </w:r>
      <w:r w:rsidR="00DB0243" w:rsidRPr="006442C4">
        <w:rPr>
          <w:rFonts w:ascii="Times New Roman" w:hAnsi="Times New Roman" w:cs="Times New Roman"/>
          <w:noProof/>
        </w:rPr>
        <w:t>44</w:t>
      </w:r>
      <w:r w:rsidR="00DB0243" w:rsidRPr="006442C4">
        <w:rPr>
          <w:rFonts w:ascii="Times New Roman" w:hAnsi="Times New Roman" w:cs="Times New Roman"/>
          <w:noProof/>
        </w:rPr>
        <w:t xml:space="preserve">)                     </w:t>
      </w:r>
      <w:r w:rsidR="00DB0243" w:rsidRPr="006442C4">
        <w:rPr>
          <w:rFonts w:ascii="Times New Roman" w:hAnsi="Times New Roman" w:cs="Times New Roman"/>
          <w:noProof/>
        </w:rPr>
        <w:t xml:space="preserve">                                          </w:t>
      </w:r>
      <w:r w:rsidR="00DB0243" w:rsidRPr="006442C4">
        <w:rPr>
          <w:rFonts w:ascii="Times New Roman" w:hAnsi="Times New Roman" w:cs="Times New Roman"/>
          <w:noProof/>
        </w:rPr>
        <w:t xml:space="preserve">(Figure </w:t>
      </w:r>
      <w:r w:rsidR="00DB0243" w:rsidRPr="006442C4">
        <w:rPr>
          <w:rFonts w:ascii="Times New Roman" w:hAnsi="Times New Roman" w:cs="Times New Roman"/>
          <w:noProof/>
        </w:rPr>
        <w:t>45)</w:t>
      </w:r>
    </w:p>
    <w:p w14:paraId="4FD6E283" w14:textId="308D0009" w:rsidR="00085651" w:rsidRPr="006442C4" w:rsidRDefault="00E10762" w:rsidP="00BF705E">
      <w:pPr>
        <w:pStyle w:val="ListParagraph"/>
        <w:spacing w:line="480" w:lineRule="auto"/>
        <w:jc w:val="both"/>
        <w:rPr>
          <w:rFonts w:ascii="Times New Roman" w:eastAsia="Times New Roman" w:hAnsi="Times New Roman" w:cs="Times New Roman"/>
          <w:lang w:val="en-US"/>
        </w:rPr>
      </w:pPr>
      <w:r w:rsidRPr="006442C4">
        <w:rPr>
          <w:rFonts w:ascii="Times New Roman" w:hAnsi="Times New Roman" w:cs="Times New Roman"/>
          <w:noProof/>
          <w:color w:val="000000" w:themeColor="text1"/>
        </w:rPr>
        <w:t xml:space="preserve">This test is designed to examine the functionality of the </w:t>
      </w:r>
      <w:r w:rsidRPr="006442C4">
        <w:rPr>
          <w:rFonts w:ascii="Times New Roman" w:hAnsi="Times New Roman" w:cs="Times New Roman"/>
          <w:noProof/>
          <w:color w:val="BF8F00" w:themeColor="accent4" w:themeShade="BF"/>
        </w:rPr>
        <w:t>setting</w:t>
      </w:r>
      <w:r w:rsidRPr="006442C4">
        <w:rPr>
          <w:rFonts w:ascii="Times New Roman" w:hAnsi="Times New Roman" w:cs="Times New Roman"/>
          <w:noProof/>
          <w:color w:val="000000" w:themeColor="text1"/>
        </w:rPr>
        <w:t xml:space="preserve"> function. Private members were moved to the public so that they could be shown clearly. Take resistor for example, the function successfully interpreted the netlist and stored the component characteristics using a combination of multiple functions. For instance, take the resistor, value 1000 and two nodes it is connected to correctly matched with its line in the netlist file.</w:t>
      </w:r>
    </w:p>
    <w:p w14:paraId="52B03AA2" w14:textId="77777777" w:rsidR="00FC2432" w:rsidRPr="006442C4" w:rsidRDefault="00FC2432" w:rsidP="00BF705E">
      <w:pPr>
        <w:spacing w:line="480" w:lineRule="auto"/>
        <w:jc w:val="both"/>
        <w:rPr>
          <w:rFonts w:ascii="Times New Roman" w:eastAsia="Times New Roman" w:hAnsi="Times New Roman" w:cs="Times New Roman"/>
          <w:sz w:val="28"/>
          <w:szCs w:val="28"/>
          <w:u w:val="single"/>
          <w:lang w:val="en-US"/>
        </w:rPr>
      </w:pPr>
    </w:p>
    <w:p w14:paraId="70D3224D" w14:textId="345E3D56" w:rsidR="002371C6" w:rsidRPr="006442C4" w:rsidRDefault="002371C6" w:rsidP="000C3443">
      <w:pPr>
        <w:pStyle w:val="Heading2"/>
        <w:rPr>
          <w:rFonts w:eastAsia="Times New Roman" w:cs="Times New Roman"/>
          <w:sz w:val="28"/>
          <w:szCs w:val="28"/>
          <w:lang w:val="en-US"/>
        </w:rPr>
      </w:pPr>
      <w:bookmarkStart w:id="247" w:name="_Toc74430102"/>
      <w:bookmarkStart w:id="248" w:name="_Toc74474935"/>
      <w:bookmarkStart w:id="249" w:name="_Toc74475016"/>
      <w:bookmarkStart w:id="250" w:name="_Toc74475072"/>
      <w:bookmarkStart w:id="251" w:name="_Toc74476430"/>
      <w:r w:rsidRPr="006442C4">
        <w:rPr>
          <w:rFonts w:eastAsia="Times New Roman" w:cs="Times New Roman"/>
          <w:sz w:val="28"/>
          <w:szCs w:val="28"/>
          <w:lang w:val="en-US"/>
        </w:rPr>
        <w:lastRenderedPageBreak/>
        <w:t xml:space="preserve">DC </w:t>
      </w:r>
      <w:r w:rsidR="0030365C" w:rsidRPr="006442C4">
        <w:rPr>
          <w:rFonts w:eastAsia="Times New Roman" w:cs="Times New Roman"/>
          <w:sz w:val="28"/>
          <w:szCs w:val="28"/>
          <w:lang w:val="en-US"/>
        </w:rPr>
        <w:t>Analysis</w:t>
      </w:r>
      <w:bookmarkEnd w:id="247"/>
      <w:bookmarkEnd w:id="248"/>
      <w:bookmarkEnd w:id="249"/>
      <w:bookmarkEnd w:id="250"/>
      <w:bookmarkEnd w:id="251"/>
    </w:p>
    <w:p w14:paraId="09588DEB" w14:textId="7839B3E9" w:rsidR="002371C6" w:rsidRPr="006442C4" w:rsidRDefault="002371C6" w:rsidP="00BF705E">
      <w:pPr>
        <w:widowControl w:val="0"/>
        <w:spacing w:line="480" w:lineRule="auto"/>
        <w:jc w:val="both"/>
        <w:rPr>
          <w:rFonts w:ascii="Times New Roman" w:hAnsi="Times New Roman" w:cs="Times New Roman"/>
        </w:rPr>
      </w:pPr>
      <w:r w:rsidRPr="006442C4">
        <w:rPr>
          <w:rFonts w:ascii="Times New Roman" w:hAnsi="Times New Roman" w:cs="Times New Roman"/>
        </w:rPr>
        <w:t>First, we c</w:t>
      </w:r>
      <w:r w:rsidRPr="006442C4">
        <w:rPr>
          <w:rFonts w:ascii="Times New Roman" w:hAnsi="Times New Roman" w:cs="Times New Roman"/>
        </w:rPr>
        <w:t>reate</w:t>
      </w:r>
      <w:r w:rsidRPr="006442C4">
        <w:rPr>
          <w:rFonts w:ascii="Times New Roman" w:hAnsi="Times New Roman" w:cs="Times New Roman"/>
        </w:rPr>
        <w:t>d</w:t>
      </w:r>
      <w:r w:rsidRPr="006442C4">
        <w:rPr>
          <w:rFonts w:ascii="Times New Roman" w:hAnsi="Times New Roman" w:cs="Times New Roman"/>
        </w:rPr>
        <w:t xml:space="preserve"> a text file representing the netlist of a circuit</w:t>
      </w:r>
      <w:r w:rsidRPr="006442C4">
        <w:rPr>
          <w:rFonts w:ascii="Times New Roman" w:hAnsi="Times New Roman" w:cs="Times New Roman"/>
        </w:rPr>
        <w:t>.</w:t>
      </w:r>
    </w:p>
    <w:p w14:paraId="2480BB1A" w14:textId="2116DB55" w:rsidR="0030365C"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268FBF24" wp14:editId="73A48F7B">
            <wp:extent cx="4557131" cy="1217466"/>
            <wp:effectExtent l="0" t="0" r="2540" b="1905"/>
            <wp:docPr id="10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文本&#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32450" cy="1237588"/>
                    </a:xfrm>
                    <a:prstGeom prst="rect">
                      <a:avLst/>
                    </a:prstGeom>
                  </pic:spPr>
                </pic:pic>
              </a:graphicData>
            </a:graphic>
          </wp:inline>
        </w:drawing>
      </w:r>
    </w:p>
    <w:p w14:paraId="72FD26A9" w14:textId="1C767790" w:rsidR="002371C6"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(Figure 46)</w:t>
      </w:r>
    </w:p>
    <w:p w14:paraId="07D5923A" w14:textId="77777777" w:rsidR="0030365C" w:rsidRPr="006442C4" w:rsidRDefault="0030365C" w:rsidP="00BF705E">
      <w:pPr>
        <w:widowControl w:val="0"/>
        <w:spacing w:line="480" w:lineRule="auto"/>
        <w:jc w:val="center"/>
        <w:rPr>
          <w:rFonts w:ascii="Times New Roman" w:hAnsi="Times New Roman" w:cs="Times New Roman"/>
        </w:rPr>
      </w:pPr>
    </w:p>
    <w:p w14:paraId="2ED276D8" w14:textId="77777777" w:rsidR="00DD6F40" w:rsidRPr="006442C4" w:rsidRDefault="00DD6F40" w:rsidP="00BF705E">
      <w:pPr>
        <w:widowControl w:val="0"/>
        <w:spacing w:line="480" w:lineRule="auto"/>
        <w:rPr>
          <w:rFonts w:ascii="Times New Roman" w:hAnsi="Times New Roman" w:cs="Times New Roman"/>
        </w:rPr>
      </w:pPr>
      <w:r w:rsidRPr="006442C4">
        <w:rPr>
          <w:rFonts w:ascii="Times New Roman" w:hAnsi="Times New Roman" w:cs="Times New Roman"/>
        </w:rPr>
        <w:t>The circuit for this test is shown in Figure 47</w:t>
      </w:r>
    </w:p>
    <w:p w14:paraId="5564323C" w14:textId="05AAAA9D" w:rsidR="002371C6" w:rsidRPr="006442C4" w:rsidRDefault="00DD6F40" w:rsidP="00DD6F40">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105D0875" wp14:editId="57BCEBB0">
            <wp:extent cx="2458387" cy="1842295"/>
            <wp:effectExtent l="0" t="0" r="5715" b="0"/>
            <wp:docPr id="123" name="Picture 1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78737" cy="1857545"/>
                    </a:xfrm>
                    <a:prstGeom prst="rect">
                      <a:avLst/>
                    </a:prstGeom>
                  </pic:spPr>
                </pic:pic>
              </a:graphicData>
            </a:graphic>
          </wp:inline>
        </w:drawing>
      </w:r>
    </w:p>
    <w:p w14:paraId="7F5FFD2F" w14:textId="5D85AC54" w:rsidR="00DD6F40" w:rsidRPr="006442C4" w:rsidRDefault="00DD6F40" w:rsidP="00DD6F40">
      <w:pPr>
        <w:widowControl w:val="0"/>
        <w:spacing w:line="480" w:lineRule="auto"/>
        <w:jc w:val="center"/>
        <w:rPr>
          <w:rFonts w:ascii="Times New Roman" w:hAnsi="Times New Roman" w:cs="Times New Roman"/>
        </w:rPr>
      </w:pPr>
      <w:r w:rsidRPr="006442C4">
        <w:rPr>
          <w:rFonts w:ascii="Times New Roman" w:hAnsi="Times New Roman" w:cs="Times New Roman"/>
        </w:rPr>
        <w:t>(Figure 47)</w:t>
      </w:r>
    </w:p>
    <w:p w14:paraId="2D3B6179" w14:textId="5E976494" w:rsidR="00DD6F40" w:rsidRPr="006442C4" w:rsidRDefault="00DD6F40" w:rsidP="00DD6F40">
      <w:pPr>
        <w:widowControl w:val="0"/>
        <w:spacing w:line="480" w:lineRule="auto"/>
        <w:rPr>
          <w:rFonts w:ascii="Times New Roman" w:hAnsi="Times New Roman" w:cs="Times New Roman"/>
        </w:rPr>
      </w:pPr>
      <w:r w:rsidRPr="006442C4">
        <w:rPr>
          <w:rFonts w:ascii="Times New Roman" w:hAnsi="Times New Roman" w:cs="Times New Roman"/>
        </w:rPr>
        <w:t>W</w:t>
      </w:r>
      <w:r w:rsidRPr="006442C4">
        <w:rPr>
          <w:rFonts w:ascii="Times New Roman" w:hAnsi="Times New Roman" w:cs="Times New Roman"/>
        </w:rPr>
        <w:t>e wr</w:t>
      </w:r>
      <w:r w:rsidRPr="006442C4">
        <w:rPr>
          <w:rFonts w:ascii="Times New Roman" w:hAnsi="Times New Roman" w:cs="Times New Roman"/>
        </w:rPr>
        <w:t>ote</w:t>
      </w:r>
      <w:r w:rsidRPr="006442C4">
        <w:rPr>
          <w:rFonts w:ascii="Times New Roman" w:hAnsi="Times New Roman" w:cs="Times New Roman"/>
        </w:rPr>
        <w:t xml:space="preserve"> a test function </w:t>
      </w:r>
      <w:r w:rsidRPr="006442C4">
        <w:rPr>
          <w:rFonts w:ascii="Times New Roman" w:hAnsi="Times New Roman" w:cs="Times New Roman"/>
        </w:rPr>
        <w:t>to examine</w:t>
      </w:r>
      <w:r w:rsidRPr="006442C4">
        <w:rPr>
          <w:rFonts w:ascii="Times New Roman" w:hAnsi="Times New Roman" w:cs="Times New Roman"/>
        </w:rPr>
        <w:t xml:space="preserve"> whether every matrix is built successfully and </w:t>
      </w:r>
      <w:r w:rsidRPr="006442C4">
        <w:rPr>
          <w:rFonts w:ascii="Times New Roman" w:hAnsi="Times New Roman" w:cs="Times New Roman"/>
        </w:rPr>
        <w:t xml:space="preserve">the </w:t>
      </w:r>
      <w:r w:rsidRPr="006442C4">
        <w:rPr>
          <w:rFonts w:ascii="Times New Roman" w:hAnsi="Times New Roman" w:cs="Times New Roman"/>
        </w:rPr>
        <w:t xml:space="preserve">DC analysis result. </w:t>
      </w:r>
    </w:p>
    <w:p w14:paraId="7443ACDA" w14:textId="634B11AB" w:rsidR="00DD6F40" w:rsidRPr="006442C4" w:rsidRDefault="002371C6" w:rsidP="00DD6F40">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00B358AD" wp14:editId="7B5D9C37">
            <wp:extent cx="2361576" cy="1821366"/>
            <wp:effectExtent l="0" t="0" r="635" b="0"/>
            <wp:docPr id="102"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9065" cy="1842567"/>
                    </a:xfrm>
                    <a:prstGeom prst="rect">
                      <a:avLst/>
                    </a:prstGeom>
                  </pic:spPr>
                </pic:pic>
              </a:graphicData>
            </a:graphic>
          </wp:inline>
        </w:drawing>
      </w:r>
    </w:p>
    <w:p w14:paraId="4D4D2B7B" w14:textId="51F1AB4E" w:rsidR="0030365C"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(Figure 4</w:t>
      </w:r>
      <w:r w:rsidR="00DD6F40" w:rsidRPr="006442C4">
        <w:rPr>
          <w:rFonts w:ascii="Times New Roman" w:hAnsi="Times New Roman" w:cs="Times New Roman"/>
        </w:rPr>
        <w:t>8</w:t>
      </w:r>
      <w:r w:rsidRPr="006442C4">
        <w:rPr>
          <w:rFonts w:ascii="Times New Roman" w:hAnsi="Times New Roman" w:cs="Times New Roman"/>
        </w:rPr>
        <w:t>)</w:t>
      </w:r>
    </w:p>
    <w:p w14:paraId="3F45B58A" w14:textId="70523FAE" w:rsidR="00DD6F40" w:rsidRPr="006442C4" w:rsidRDefault="00DD6F40" w:rsidP="00DD6F40">
      <w:pPr>
        <w:widowControl w:val="0"/>
        <w:spacing w:line="480" w:lineRule="auto"/>
        <w:rPr>
          <w:rFonts w:ascii="Times New Roman" w:hAnsi="Times New Roman" w:cs="Times New Roman"/>
        </w:rPr>
      </w:pPr>
    </w:p>
    <w:p w14:paraId="704033A2" w14:textId="24034A0C" w:rsidR="0030365C"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lastRenderedPageBreak/>
        <w:t>As seen in the guess process result, we first considered the node voltage for the BJT. The BJT in this circuit has its collector connected to Node 4, its base connected to Node 1, and its emitter connected to Node 3. Since we replaced the BJT with two voltage sources, 0.7v and 1v, Vbe is equal to V1 – V3 = 0.7, and Vce is equal to V4 – V3 = 1V.  Apart from that, although we have five nodes in total, the size of the guess column matrix is four as there is an AC source connecting to the ground and Node 5, which leads the short circuit in analysis. It shows that our short circuit method works. Therefore, it reaches our requirement for the guess function.</w:t>
      </w:r>
    </w:p>
    <w:p w14:paraId="44AAC970" w14:textId="2FF39356" w:rsidR="002371C6"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46E91C79" wp14:editId="77F615C6">
            <wp:extent cx="5274310" cy="849630"/>
            <wp:effectExtent l="0" t="0" r="0" b="1270"/>
            <wp:docPr id="103" name="图片 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849630"/>
                    </a:xfrm>
                    <a:prstGeom prst="rect">
                      <a:avLst/>
                    </a:prstGeom>
                  </pic:spPr>
                </pic:pic>
              </a:graphicData>
            </a:graphic>
          </wp:inline>
        </w:drawing>
      </w:r>
    </w:p>
    <w:p w14:paraId="2E681373" w14:textId="0652DB93" w:rsidR="0030365C"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(Fogure 4</w:t>
      </w:r>
      <w:r w:rsidR="00DD6F40" w:rsidRPr="006442C4">
        <w:rPr>
          <w:rFonts w:ascii="Times New Roman" w:hAnsi="Times New Roman" w:cs="Times New Roman"/>
        </w:rPr>
        <w:t>9</w:t>
      </w:r>
      <w:r w:rsidRPr="006442C4">
        <w:rPr>
          <w:rFonts w:ascii="Times New Roman" w:hAnsi="Times New Roman" w:cs="Times New Roman"/>
        </w:rPr>
        <w:t>)</w:t>
      </w:r>
    </w:p>
    <w:p w14:paraId="128F3F27" w14:textId="33A85671" w:rsidR="0030365C"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t>The iterate matrix result is challenging to check in each cell. Here we check it by using the guess voltage vector. By writing out the anticipated value in each cell through the KCL equation mentioned before, we check that the result is also acceptable.</w:t>
      </w:r>
    </w:p>
    <w:p w14:paraId="7B8803BA" w14:textId="06BB4854" w:rsidR="002371C6"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4E54796B" wp14:editId="19C2D0F8">
            <wp:extent cx="5274310" cy="683260"/>
            <wp:effectExtent l="0" t="0" r="0" b="2540"/>
            <wp:docPr id="104" name="图片 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683260"/>
                    </a:xfrm>
                    <a:prstGeom prst="rect">
                      <a:avLst/>
                    </a:prstGeom>
                  </pic:spPr>
                </pic:pic>
              </a:graphicData>
            </a:graphic>
          </wp:inline>
        </w:drawing>
      </w:r>
    </w:p>
    <w:p w14:paraId="46523BEF" w14:textId="03C38D73" w:rsidR="002371C6"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 xml:space="preserve">(Figure </w:t>
      </w:r>
      <w:r w:rsidR="00DD6F40" w:rsidRPr="006442C4">
        <w:rPr>
          <w:rFonts w:ascii="Times New Roman" w:hAnsi="Times New Roman" w:cs="Times New Roman"/>
        </w:rPr>
        <w:t>50</w:t>
      </w:r>
      <w:r w:rsidRPr="006442C4">
        <w:rPr>
          <w:rFonts w:ascii="Times New Roman" w:hAnsi="Times New Roman" w:cs="Times New Roman"/>
        </w:rPr>
        <w:t>)</w:t>
      </w:r>
    </w:p>
    <w:p w14:paraId="35976E63" w14:textId="301D0124" w:rsidR="00DD6F40"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t>Now we started to check the Fvm column matrix. Using a similar process as we checked the iterate matrix, the result of fvm is shown in Figure 5</w:t>
      </w:r>
      <w:r w:rsidRPr="006442C4">
        <w:rPr>
          <w:rFonts w:ascii="Times New Roman" w:hAnsi="Times New Roman" w:cs="Times New Roman"/>
        </w:rPr>
        <w:t>1</w:t>
      </w:r>
      <w:r w:rsidRPr="006442C4">
        <w:rPr>
          <w:rFonts w:ascii="Times New Roman" w:hAnsi="Times New Roman" w:cs="Times New Roman"/>
        </w:rPr>
        <w:t xml:space="preserve">. We firstly checked Node 2 as there is a constant DC voltage source connected to this node and the ground. Therefore, the voltage on that should be constant, and the value in Fvm on that row should be zero as well. Apart from that, we also do calculations for each row. Finally, the result also confirms our assumption.  </w:t>
      </w:r>
    </w:p>
    <w:p w14:paraId="7D1B2C2C" w14:textId="3DD5C3A1" w:rsidR="00DD6F40" w:rsidRPr="006442C4" w:rsidRDefault="00DD6F40" w:rsidP="00DD6F40">
      <w:pPr>
        <w:widowControl w:val="0"/>
        <w:spacing w:line="480" w:lineRule="auto"/>
        <w:jc w:val="center"/>
        <w:rPr>
          <w:rFonts w:ascii="Times New Roman" w:hAnsi="Times New Roman" w:cs="Times New Roman"/>
        </w:rPr>
      </w:pPr>
      <w:ins w:id="252" w:author="Wu, Haoran" w:date="2021-06-13T00:52:00Z">
        <w:r w:rsidRPr="006442C4">
          <w:rPr>
            <w:rFonts w:ascii="Times New Roman" w:hAnsi="Times New Roman" w:cs="Times New Roman"/>
            <w:noProof/>
            <w:lang w:val="en-US"/>
          </w:rPr>
          <w:drawing>
            <wp:inline distT="0" distB="0" distL="0" distR="0" wp14:anchorId="74D666BD" wp14:editId="048D5A81">
              <wp:extent cx="1343493" cy="566223"/>
              <wp:effectExtent l="0" t="0" r="3175" b="5715"/>
              <wp:docPr id="24" name="Picture 2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application&#10;&#10;Description automatically generated with medium confidence"/>
                      <pic:cNvPicPr/>
                    </pic:nvPicPr>
                    <pic:blipFill>
                      <a:blip r:embed="rId62"/>
                      <a:stretch>
                        <a:fillRect/>
                      </a:stretch>
                    </pic:blipFill>
                    <pic:spPr>
                      <a:xfrm>
                        <a:off x="0" y="0"/>
                        <a:ext cx="1349439" cy="568729"/>
                      </a:xfrm>
                      <a:prstGeom prst="rect">
                        <a:avLst/>
                      </a:prstGeom>
                    </pic:spPr>
                  </pic:pic>
                </a:graphicData>
              </a:graphic>
            </wp:inline>
          </w:drawing>
        </w:r>
      </w:ins>
    </w:p>
    <w:p w14:paraId="4CBEDD3E" w14:textId="026469B3" w:rsidR="00DD6F40" w:rsidRPr="006442C4" w:rsidRDefault="00DD6F40" w:rsidP="00DD6F40">
      <w:pPr>
        <w:widowControl w:val="0"/>
        <w:spacing w:line="480" w:lineRule="auto"/>
        <w:jc w:val="center"/>
        <w:rPr>
          <w:rFonts w:ascii="Times New Roman" w:hAnsi="Times New Roman" w:cs="Times New Roman"/>
        </w:rPr>
      </w:pPr>
      <w:r w:rsidRPr="006442C4">
        <w:rPr>
          <w:rFonts w:ascii="Times New Roman" w:hAnsi="Times New Roman" w:cs="Times New Roman"/>
        </w:rPr>
        <w:t>(Figure 51)</w:t>
      </w:r>
    </w:p>
    <w:p w14:paraId="036954D6" w14:textId="249F8880" w:rsidR="00DD6F40"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lastRenderedPageBreak/>
        <w:t xml:space="preserve">After checking all the functions inside the </w:t>
      </w:r>
      <w:r w:rsidRPr="006442C4">
        <w:rPr>
          <w:rFonts w:ascii="Times New Roman" w:hAnsi="Times New Roman" w:cs="Times New Roman"/>
          <w:color w:val="BF8F00" w:themeColor="accent4" w:themeShade="BF"/>
        </w:rPr>
        <w:t xml:space="preserve">get_standard_volt </w:t>
      </w:r>
      <w:r w:rsidRPr="006442C4">
        <w:rPr>
          <w:rFonts w:ascii="Times New Roman" w:hAnsi="Times New Roman" w:cs="Times New Roman"/>
        </w:rPr>
        <w:t>function, we can finally start our Newton Raphson iteration test. The result is shown in Figure 51.</w:t>
      </w:r>
    </w:p>
    <w:p w14:paraId="64C4B993" w14:textId="0D72AD26" w:rsidR="002371C6" w:rsidRPr="006442C4" w:rsidRDefault="002371C6" w:rsidP="00DD6F40">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094B7681" wp14:editId="2F0DF361">
            <wp:extent cx="5274310" cy="683260"/>
            <wp:effectExtent l="0" t="0" r="0" b="2540"/>
            <wp:docPr id="105"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形用户界面&#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683260"/>
                    </a:xfrm>
                    <a:prstGeom prst="rect">
                      <a:avLst/>
                    </a:prstGeom>
                  </pic:spPr>
                </pic:pic>
              </a:graphicData>
            </a:graphic>
          </wp:inline>
        </w:drawing>
      </w:r>
    </w:p>
    <w:p w14:paraId="269E1FF8" w14:textId="10629819" w:rsidR="0030365C" w:rsidRPr="006442C4" w:rsidRDefault="0030365C" w:rsidP="00DD6F40">
      <w:pPr>
        <w:widowControl w:val="0"/>
        <w:spacing w:line="480" w:lineRule="auto"/>
        <w:jc w:val="center"/>
        <w:rPr>
          <w:rFonts w:ascii="Times New Roman" w:hAnsi="Times New Roman" w:cs="Times New Roman"/>
        </w:rPr>
      </w:pPr>
      <w:r w:rsidRPr="006442C4">
        <w:rPr>
          <w:rFonts w:ascii="Times New Roman" w:hAnsi="Times New Roman" w:cs="Times New Roman"/>
        </w:rPr>
        <w:t>(Figure 5</w:t>
      </w:r>
      <w:r w:rsidR="00E42EE2" w:rsidRPr="006442C4">
        <w:rPr>
          <w:rFonts w:ascii="Times New Roman" w:hAnsi="Times New Roman" w:cs="Times New Roman"/>
        </w:rPr>
        <w:t>2</w:t>
      </w:r>
      <w:r w:rsidRPr="006442C4">
        <w:rPr>
          <w:rFonts w:ascii="Times New Roman" w:hAnsi="Times New Roman" w:cs="Times New Roman"/>
        </w:rPr>
        <w:t>)</w:t>
      </w:r>
    </w:p>
    <w:p w14:paraId="1FD7CDE5" w14:textId="1B3D4716" w:rsidR="002371C6"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5CF0C75E" wp14:editId="1C1D427C">
            <wp:extent cx="3702055" cy="1828800"/>
            <wp:effectExtent l="0" t="0" r="6350" b="0"/>
            <wp:docPr id="106" name="图片 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中度可信度描述已自动生成"/>
                    <pic:cNvPicPr/>
                  </pic:nvPicPr>
                  <pic:blipFill rotWithShape="1">
                    <a:blip r:embed="rId64" cstate="print">
                      <a:extLst>
                        <a:ext uri="{28A0092B-C50C-407E-A947-70E740481C1C}">
                          <a14:useLocalDpi xmlns:a14="http://schemas.microsoft.com/office/drawing/2010/main" val="0"/>
                        </a:ext>
                      </a:extLst>
                    </a:blip>
                    <a:srcRect b="29680"/>
                    <a:stretch/>
                  </pic:blipFill>
                  <pic:spPr bwMode="auto">
                    <a:xfrm>
                      <a:off x="0" y="0"/>
                      <a:ext cx="3796805" cy="1875606"/>
                    </a:xfrm>
                    <a:prstGeom prst="rect">
                      <a:avLst/>
                    </a:prstGeom>
                    <a:ln>
                      <a:noFill/>
                    </a:ln>
                    <a:extLst>
                      <a:ext uri="{53640926-AAD7-44D8-BBD7-CCE9431645EC}">
                        <a14:shadowObscured xmlns:a14="http://schemas.microsoft.com/office/drawing/2010/main"/>
                      </a:ext>
                    </a:extLst>
                  </pic:spPr>
                </pic:pic>
              </a:graphicData>
            </a:graphic>
          </wp:inline>
        </w:drawing>
      </w:r>
    </w:p>
    <w:p w14:paraId="18DCD03D" w14:textId="7207B1D7" w:rsidR="0030365C"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(Fogure 5</w:t>
      </w:r>
      <w:r w:rsidR="00E42EE2" w:rsidRPr="006442C4">
        <w:rPr>
          <w:rFonts w:ascii="Times New Roman" w:hAnsi="Times New Roman" w:cs="Times New Roman"/>
        </w:rPr>
        <w:t>3</w:t>
      </w:r>
      <w:r w:rsidRPr="006442C4">
        <w:rPr>
          <w:rFonts w:ascii="Times New Roman" w:hAnsi="Times New Roman" w:cs="Times New Roman"/>
        </w:rPr>
        <w:t>)</w:t>
      </w:r>
    </w:p>
    <w:p w14:paraId="6F56881D" w14:textId="4A5A44DE" w:rsidR="00DD6F40"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t>As seen from the result we obtained, comparing with the expected result we obtained, it is noticeable that the result is almost close to the standard one but not that accurate. We noticed that this is probably caused by choice of the thermal voltage value. After changing it to 0.02585V, which is the standard thermal voltage in 300K environmen</w:t>
      </w:r>
      <w:r w:rsidR="000D2E1D">
        <w:rPr>
          <w:rFonts w:ascii="Times New Roman" w:hAnsi="Times New Roman" w:cs="Times New Roman"/>
        </w:rPr>
        <w:t>t [9]</w:t>
      </w:r>
      <w:r w:rsidRPr="006442C4">
        <w:rPr>
          <w:rFonts w:ascii="Times New Roman" w:hAnsi="Times New Roman" w:cs="Times New Roman"/>
        </w:rPr>
        <w:t>, we get the final result in our program.</w:t>
      </w:r>
    </w:p>
    <w:p w14:paraId="0410C4DB" w14:textId="46A114A8" w:rsidR="00B03358" w:rsidRDefault="00B03358" w:rsidP="00DD6F40">
      <w:pPr>
        <w:widowControl w:val="0"/>
        <w:spacing w:line="480" w:lineRule="auto"/>
        <w:jc w:val="both"/>
        <w:rPr>
          <w:rFonts w:ascii="Times New Roman" w:hAnsi="Times New Roman" w:cs="Times New Roman"/>
        </w:rPr>
      </w:pPr>
    </w:p>
    <w:p w14:paraId="2CA23DD6" w14:textId="62261241" w:rsidR="00B03358" w:rsidRPr="006442C4" w:rsidRDefault="00B03358" w:rsidP="00DD6F40">
      <w:pPr>
        <w:widowControl w:val="0"/>
        <w:spacing w:line="480" w:lineRule="auto"/>
        <w:jc w:val="both"/>
        <w:rPr>
          <w:rFonts w:ascii="Times New Roman" w:hAnsi="Times New Roman" w:cs="Times New Roman" w:hint="eastAsia"/>
        </w:rPr>
      </w:pPr>
      <w:r>
        <w:rPr>
          <w:rFonts w:ascii="Times New Roman" w:hAnsi="Times New Roman" w:cs="Times New Roman"/>
        </w:rPr>
        <w:t>See Appendix 1 for the AC analysis test results of this circuit.</w:t>
      </w:r>
    </w:p>
    <w:p w14:paraId="40C44D52" w14:textId="77777777" w:rsidR="002371C6" w:rsidRPr="006442C4" w:rsidRDefault="002371C6" w:rsidP="00BF705E">
      <w:pPr>
        <w:spacing w:line="480" w:lineRule="auto"/>
        <w:jc w:val="both"/>
        <w:rPr>
          <w:rFonts w:ascii="Times New Roman" w:eastAsia="Times New Roman" w:hAnsi="Times New Roman" w:cs="Times New Roman"/>
          <w:sz w:val="28"/>
          <w:szCs w:val="28"/>
          <w:u w:val="single"/>
          <w:lang w:val="en-US"/>
        </w:rPr>
      </w:pPr>
    </w:p>
    <w:p w14:paraId="68B3029D" w14:textId="77777777" w:rsidR="002371C6" w:rsidRPr="006442C4" w:rsidRDefault="002371C6" w:rsidP="00BF705E">
      <w:pPr>
        <w:spacing w:line="480" w:lineRule="auto"/>
        <w:jc w:val="both"/>
        <w:rPr>
          <w:rFonts w:ascii="Times New Roman" w:eastAsia="Times New Roman" w:hAnsi="Times New Roman" w:cs="Times New Roman"/>
          <w:sz w:val="28"/>
          <w:szCs w:val="28"/>
          <w:u w:val="single"/>
          <w:lang w:val="en-US"/>
        </w:rPr>
      </w:pPr>
    </w:p>
    <w:p w14:paraId="3BAE3263" w14:textId="77777777" w:rsidR="002371C6" w:rsidRPr="006442C4" w:rsidRDefault="002371C6" w:rsidP="00BF705E">
      <w:pPr>
        <w:spacing w:line="480" w:lineRule="auto"/>
        <w:jc w:val="both"/>
        <w:rPr>
          <w:rFonts w:ascii="Times New Roman" w:eastAsia="Times New Roman" w:hAnsi="Times New Roman" w:cs="Times New Roman"/>
          <w:sz w:val="28"/>
          <w:szCs w:val="28"/>
          <w:u w:val="single"/>
          <w:lang w:val="en-US"/>
        </w:rPr>
      </w:pPr>
    </w:p>
    <w:p w14:paraId="5608B851" w14:textId="77777777" w:rsidR="002371C6" w:rsidRPr="006442C4" w:rsidRDefault="002371C6" w:rsidP="00BF705E">
      <w:pPr>
        <w:spacing w:line="480" w:lineRule="auto"/>
        <w:jc w:val="both"/>
        <w:rPr>
          <w:rFonts w:ascii="Times New Roman" w:eastAsia="Times New Roman" w:hAnsi="Times New Roman" w:cs="Times New Roman"/>
          <w:sz w:val="28"/>
          <w:szCs w:val="28"/>
          <w:u w:val="single"/>
          <w:lang w:val="en-US"/>
        </w:rPr>
      </w:pPr>
    </w:p>
    <w:p w14:paraId="6D97614E" w14:textId="77777777" w:rsidR="002371C6" w:rsidRPr="006442C4" w:rsidRDefault="002371C6" w:rsidP="00BF705E">
      <w:pPr>
        <w:spacing w:line="480" w:lineRule="auto"/>
        <w:jc w:val="both"/>
        <w:rPr>
          <w:rFonts w:ascii="Times New Roman" w:eastAsia="Times New Roman" w:hAnsi="Times New Roman" w:cs="Times New Roman"/>
          <w:sz w:val="28"/>
          <w:szCs w:val="28"/>
          <w:u w:val="single"/>
          <w:lang w:val="en-US"/>
        </w:rPr>
      </w:pPr>
    </w:p>
    <w:p w14:paraId="543DBEAD" w14:textId="123C01D6" w:rsidR="00E10762" w:rsidRPr="006442C4" w:rsidRDefault="00DD6F40" w:rsidP="000C3443">
      <w:pPr>
        <w:pStyle w:val="Heading2"/>
        <w:rPr>
          <w:rFonts w:eastAsia="Times New Roman" w:cs="Times New Roman"/>
          <w:sz w:val="28"/>
          <w:szCs w:val="28"/>
          <w:lang w:val="en-US"/>
        </w:rPr>
      </w:pPr>
      <w:bookmarkStart w:id="253" w:name="_Toc74474936"/>
      <w:bookmarkStart w:id="254" w:name="_Toc74475017"/>
      <w:bookmarkStart w:id="255" w:name="_Toc74475073"/>
      <w:bookmarkStart w:id="256" w:name="_Toc74476431"/>
      <w:r w:rsidRPr="006442C4">
        <w:rPr>
          <w:rFonts w:eastAsia="Times New Roman" w:cs="Times New Roman"/>
          <w:sz w:val="28"/>
          <w:szCs w:val="28"/>
          <w:lang w:val="en-US"/>
        </w:rPr>
        <w:lastRenderedPageBreak/>
        <w:t>AC Analysis</w:t>
      </w:r>
      <w:bookmarkEnd w:id="253"/>
      <w:bookmarkEnd w:id="254"/>
      <w:bookmarkEnd w:id="255"/>
      <w:bookmarkEnd w:id="256"/>
    </w:p>
    <w:p w14:paraId="57382A42" w14:textId="67CB24BE" w:rsidR="00DB0243" w:rsidRPr="006442C4" w:rsidRDefault="00E10762" w:rsidP="00BF705E">
      <w:pPr>
        <w:pStyle w:val="ListParagraph"/>
        <w:spacing w:line="480" w:lineRule="auto"/>
        <w:jc w:val="center"/>
        <w:rPr>
          <w:rFonts w:ascii="Times New Roman" w:eastAsia="Times New Roman" w:hAnsi="Times New Roman" w:cs="Times New Roman"/>
          <w:lang w:val="en-US"/>
        </w:rPr>
      </w:pPr>
      <w:r w:rsidRPr="006442C4">
        <w:rPr>
          <w:rFonts w:ascii="Times New Roman" w:hAnsi="Times New Roman" w:cs="Times New Roman"/>
          <w:b/>
          <w:bCs/>
          <w:noProof/>
        </w:rPr>
        <w:drawing>
          <wp:inline distT="0" distB="0" distL="0" distR="0" wp14:anchorId="69BB73F3" wp14:editId="575C1E5F">
            <wp:extent cx="2818874" cy="2080727"/>
            <wp:effectExtent l="0" t="0" r="635" b="2540"/>
            <wp:docPr id="84" name="图片 5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 示意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27634" cy="2087193"/>
                    </a:xfrm>
                    <a:prstGeom prst="rect">
                      <a:avLst/>
                    </a:prstGeom>
                  </pic:spPr>
                </pic:pic>
              </a:graphicData>
            </a:graphic>
          </wp:inline>
        </w:drawing>
      </w:r>
    </w:p>
    <w:p w14:paraId="774D7519" w14:textId="28D1734C" w:rsidR="00DB0243" w:rsidRPr="006442C4" w:rsidRDefault="00DB0243"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w:t>
      </w:r>
      <w:r w:rsidR="0030365C" w:rsidRPr="006442C4">
        <w:rPr>
          <w:rFonts w:ascii="Times New Roman" w:eastAsia="Times New Roman" w:hAnsi="Times New Roman" w:cs="Times New Roman"/>
          <w:lang w:val="en-US"/>
        </w:rPr>
        <w:t>5</w:t>
      </w:r>
      <w:r w:rsidR="00E42EE2" w:rsidRPr="006442C4">
        <w:rPr>
          <w:rFonts w:ascii="Times New Roman" w:eastAsia="Times New Roman" w:hAnsi="Times New Roman" w:cs="Times New Roman"/>
          <w:lang w:val="en-US"/>
        </w:rPr>
        <w:t>4</w:t>
      </w:r>
      <w:r w:rsidRPr="006442C4">
        <w:rPr>
          <w:rFonts w:ascii="Times New Roman" w:eastAsia="Times New Roman" w:hAnsi="Times New Roman" w:cs="Times New Roman"/>
          <w:lang w:val="en-US"/>
        </w:rPr>
        <w:t>: sample circuit)</w:t>
      </w:r>
    </w:p>
    <w:p w14:paraId="3DDBB92E" w14:textId="71DAB9E8" w:rsidR="00C97C06" w:rsidRPr="006442C4" w:rsidRDefault="00E10762"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The above shows a circuit in LTspice set up for testing, which is built by two voltage sources (one DC and one AC), two resistors, an inductor, and a diode of model 1N914 (same as the one used in our program). The corresponding netlist following the restrictions of our program is shown below, written in advance in a text file named “diode.txt.”</w:t>
      </w:r>
    </w:p>
    <w:p w14:paraId="6F1AEC25" w14:textId="0F450FC6" w:rsidR="00E10762" w:rsidRPr="006442C4" w:rsidRDefault="00E10762" w:rsidP="00BF705E">
      <w:pPr>
        <w:pStyle w:val="ListParagraph"/>
        <w:spacing w:line="480" w:lineRule="auto"/>
        <w:jc w:val="both"/>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5EC43AA4" wp14:editId="290A80C5">
            <wp:extent cx="5274310" cy="1386205"/>
            <wp:effectExtent l="0" t="0" r="0" b="0"/>
            <wp:docPr id="85" name="图片 4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低可信度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386205"/>
                    </a:xfrm>
                    <a:prstGeom prst="rect">
                      <a:avLst/>
                    </a:prstGeom>
                  </pic:spPr>
                </pic:pic>
              </a:graphicData>
            </a:graphic>
          </wp:inline>
        </w:drawing>
      </w:r>
    </w:p>
    <w:p w14:paraId="677AC5BE" w14:textId="2614FD06" w:rsidR="00DB0243" w:rsidRPr="006442C4" w:rsidRDefault="00DB0243"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w:t>
      </w:r>
      <w:r w:rsidR="0030365C" w:rsidRPr="006442C4">
        <w:rPr>
          <w:rFonts w:ascii="Times New Roman" w:eastAsia="Times New Roman" w:hAnsi="Times New Roman" w:cs="Times New Roman"/>
          <w:lang w:val="en-US"/>
        </w:rPr>
        <w:t>5</w:t>
      </w:r>
      <w:r w:rsidR="00E42EE2" w:rsidRPr="006442C4">
        <w:rPr>
          <w:rFonts w:ascii="Times New Roman" w:eastAsia="Times New Roman" w:hAnsi="Times New Roman" w:cs="Times New Roman"/>
          <w:lang w:val="en-US"/>
        </w:rPr>
        <w:t>5</w:t>
      </w:r>
      <w:r w:rsidRPr="006442C4">
        <w:rPr>
          <w:rFonts w:ascii="Times New Roman" w:eastAsia="Times New Roman" w:hAnsi="Times New Roman" w:cs="Times New Roman"/>
          <w:lang w:val="en-US"/>
        </w:rPr>
        <w:t>)</w:t>
      </w:r>
    </w:p>
    <w:p w14:paraId="4D936585" w14:textId="16018300" w:rsidR="00213165" w:rsidRPr="006442C4" w:rsidRDefault="00213165"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We always check the critical outcomes before using </w:t>
      </w:r>
      <w:proofErr w:type="spellStart"/>
      <w:r w:rsidRPr="006442C4">
        <w:rPr>
          <w:rFonts w:ascii="Times New Roman" w:eastAsia="Times New Roman" w:hAnsi="Times New Roman" w:cs="Times New Roman"/>
          <w:color w:val="BF8F00" w:themeColor="accent4" w:themeShade="BF"/>
          <w:lang w:val="en-US"/>
        </w:rPr>
        <w:t>find_final_sol</w:t>
      </w:r>
      <w:proofErr w:type="spellEnd"/>
      <w:r w:rsidRPr="006442C4">
        <w:rPr>
          <w:rFonts w:ascii="Times New Roman" w:eastAsia="Times New Roman" w:hAnsi="Times New Roman" w:cs="Times New Roman"/>
          <w:color w:val="BF8F00" w:themeColor="accent4" w:themeShade="BF"/>
          <w:lang w:val="en-US"/>
        </w:rPr>
        <w:t xml:space="preserve"> </w:t>
      </w:r>
      <w:r w:rsidRPr="006442C4">
        <w:rPr>
          <w:rFonts w:ascii="Times New Roman" w:eastAsia="Times New Roman" w:hAnsi="Times New Roman" w:cs="Times New Roman"/>
          <w:lang w:val="en-US"/>
        </w:rPr>
        <w:t>to write output into a file, so this is what we write in the ‘main.’</w:t>
      </w:r>
      <w:r w:rsidR="00E42EE2" w:rsidRPr="006442C4">
        <w:rPr>
          <w:rFonts w:ascii="Times New Roman" w:eastAsia="Times New Roman" w:hAnsi="Times New Roman" w:cs="Times New Roman"/>
          <w:lang w:val="en-US"/>
        </w:rPr>
        <w:t xml:space="preserve"> </w:t>
      </w:r>
      <w:r w:rsidR="00E42EE2" w:rsidRPr="006442C4">
        <w:rPr>
          <w:rFonts w:ascii="Times New Roman" w:eastAsia="Times New Roman" w:hAnsi="Times New Roman" w:cs="Times New Roman"/>
          <w:lang w:val="en-US"/>
        </w:rPr>
        <w:t>We first set the input source to be 10Hz and found the voltage node on each point.</w:t>
      </w:r>
    </w:p>
    <w:p w14:paraId="228EC4E0" w14:textId="12DDEEED" w:rsidR="00213165" w:rsidRPr="006442C4" w:rsidRDefault="00213165" w:rsidP="00BF705E">
      <w:pPr>
        <w:pStyle w:val="ListParagraph"/>
        <w:spacing w:line="480" w:lineRule="auto"/>
        <w:jc w:val="center"/>
        <w:rPr>
          <w:rFonts w:ascii="Times New Roman" w:hAnsi="Times New Roman" w:cs="Times New Roman"/>
        </w:rPr>
      </w:pPr>
      <w:r w:rsidRPr="006442C4">
        <w:rPr>
          <w:rFonts w:ascii="Times New Roman" w:hAnsi="Times New Roman" w:cs="Times New Roman"/>
          <w:noProof/>
        </w:rPr>
        <w:lastRenderedPageBreak/>
        <w:drawing>
          <wp:inline distT="0" distB="0" distL="0" distR="0" wp14:anchorId="6B7D9EB2" wp14:editId="032F9E79">
            <wp:extent cx="2958197" cy="2463501"/>
            <wp:effectExtent l="0" t="0" r="1270" b="635"/>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7624" cy="2488007"/>
                    </a:xfrm>
                    <a:prstGeom prst="rect">
                      <a:avLst/>
                    </a:prstGeom>
                  </pic:spPr>
                </pic:pic>
              </a:graphicData>
            </a:graphic>
          </wp:inline>
        </w:drawing>
      </w:r>
    </w:p>
    <w:p w14:paraId="6723A388" w14:textId="218259FB" w:rsidR="00DB0243" w:rsidRPr="006442C4" w:rsidRDefault="00DB0243" w:rsidP="00BF705E">
      <w:pPr>
        <w:pStyle w:val="ListParagraph"/>
        <w:spacing w:line="480" w:lineRule="auto"/>
        <w:jc w:val="center"/>
        <w:rPr>
          <w:rFonts w:ascii="Times New Roman" w:hAnsi="Times New Roman" w:cs="Times New Roman"/>
        </w:rPr>
      </w:pPr>
      <w:r w:rsidRPr="006442C4">
        <w:rPr>
          <w:rFonts w:ascii="Times New Roman" w:hAnsi="Times New Roman" w:cs="Times New Roman"/>
        </w:rPr>
        <w:t xml:space="preserve">(Figure </w:t>
      </w:r>
      <w:r w:rsidR="0030365C" w:rsidRPr="006442C4">
        <w:rPr>
          <w:rFonts w:ascii="Times New Roman" w:hAnsi="Times New Roman" w:cs="Times New Roman"/>
        </w:rPr>
        <w:t>5</w:t>
      </w:r>
      <w:r w:rsidR="00E42EE2" w:rsidRPr="006442C4">
        <w:rPr>
          <w:rFonts w:ascii="Times New Roman" w:hAnsi="Times New Roman" w:cs="Times New Roman"/>
        </w:rPr>
        <w:t>6</w:t>
      </w:r>
      <w:r w:rsidRPr="006442C4">
        <w:rPr>
          <w:rFonts w:ascii="Times New Roman" w:hAnsi="Times New Roman" w:cs="Times New Roman"/>
        </w:rPr>
        <w:t>)</w:t>
      </w:r>
    </w:p>
    <w:p w14:paraId="323B525E" w14:textId="49361F3A" w:rsidR="00E42EE2" w:rsidRPr="006442C4" w:rsidRDefault="00E42EE2" w:rsidP="00E42EE2">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Following the same procedure, as we checked for DC analysis, we also checked all every function before going to the final testing. The checking process is more straightforward as there is no iteration involved.</w:t>
      </w:r>
      <w:r w:rsidRPr="006442C4">
        <w:rPr>
          <w:rFonts w:ascii="Times New Roman" w:eastAsia="Times New Roman" w:hAnsi="Times New Roman" w:cs="Times New Roman"/>
          <w:lang w:val="en-US"/>
        </w:rPr>
        <w:t xml:space="preserve"> </w:t>
      </w:r>
      <w:r w:rsidRPr="006442C4">
        <w:rPr>
          <w:rFonts w:ascii="Times New Roman" w:eastAsia="Times New Roman" w:hAnsi="Times New Roman" w:cs="Times New Roman"/>
          <w:lang w:val="en-US"/>
        </w:rPr>
        <w:t>We start</w:t>
      </w:r>
      <w:r w:rsidRPr="006442C4">
        <w:rPr>
          <w:rFonts w:ascii="Times New Roman" w:eastAsia="Times New Roman" w:hAnsi="Times New Roman" w:cs="Times New Roman"/>
          <w:lang w:val="en-US"/>
        </w:rPr>
        <w:t>ed</w:t>
      </w:r>
      <w:r w:rsidRPr="006442C4">
        <w:rPr>
          <w:rFonts w:ascii="Times New Roman" w:eastAsia="Times New Roman" w:hAnsi="Times New Roman" w:cs="Times New Roman"/>
          <w:lang w:val="en-US"/>
        </w:rPr>
        <w:t xml:space="preserve"> by checking the </w:t>
      </w:r>
      <w:proofErr w:type="spellStart"/>
      <w:r w:rsidRPr="006442C4">
        <w:rPr>
          <w:rFonts w:ascii="Times New Roman" w:eastAsia="Times New Roman" w:hAnsi="Times New Roman" w:cs="Times New Roman"/>
          <w:color w:val="29D2F5"/>
          <w:lang w:val="en-US"/>
        </w:rPr>
        <w:t>col_b</w:t>
      </w:r>
      <w:proofErr w:type="spellEnd"/>
      <w:r w:rsidRPr="006442C4">
        <w:rPr>
          <w:rFonts w:ascii="Times New Roman" w:eastAsia="Times New Roman" w:hAnsi="Times New Roman" w:cs="Times New Roman"/>
          <w:lang w:val="en-US"/>
        </w:rPr>
        <w:t xml:space="preserve"> function built by the </w:t>
      </w:r>
      <w:proofErr w:type="spellStart"/>
      <w:r w:rsidRPr="006442C4">
        <w:rPr>
          <w:rFonts w:ascii="Times New Roman" w:eastAsia="Times New Roman" w:hAnsi="Times New Roman" w:cs="Times New Roman"/>
          <w:color w:val="BF8F00" w:themeColor="accent4" w:themeShade="BF"/>
          <w:lang w:val="en-US"/>
        </w:rPr>
        <w:t>build_acb</w:t>
      </w:r>
      <w:proofErr w:type="spellEnd"/>
      <w:r w:rsidRPr="006442C4">
        <w:rPr>
          <w:rFonts w:ascii="Times New Roman" w:eastAsia="Times New Roman" w:hAnsi="Times New Roman" w:cs="Times New Roman"/>
          <w:lang w:val="en-US"/>
        </w:rPr>
        <w:t xml:space="preserve"> function.</w:t>
      </w:r>
    </w:p>
    <w:p w14:paraId="137F9208" w14:textId="3C58DBEC" w:rsidR="00213165" w:rsidRPr="006442C4" w:rsidRDefault="00213165" w:rsidP="00E42EE2">
      <w:pPr>
        <w:pStyle w:val="ListParagraph"/>
        <w:spacing w:line="480" w:lineRule="auto"/>
        <w:jc w:val="both"/>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B9E8D01" wp14:editId="3C944A36">
            <wp:extent cx="5274310" cy="422275"/>
            <wp:effectExtent l="0" t="0" r="0" b="0"/>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422275"/>
                    </a:xfrm>
                    <a:prstGeom prst="rect">
                      <a:avLst/>
                    </a:prstGeom>
                  </pic:spPr>
                </pic:pic>
              </a:graphicData>
            </a:graphic>
          </wp:inline>
        </w:drawing>
      </w:r>
    </w:p>
    <w:p w14:paraId="37F9BD22" w14:textId="72B87BFB" w:rsidR="00E42EE2" w:rsidRPr="006442C4" w:rsidRDefault="00E42EE2" w:rsidP="00E42EE2">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57)</w:t>
      </w:r>
    </w:p>
    <w:p w14:paraId="2A792FC4" w14:textId="6D094DF2" w:rsidR="000804E8" w:rsidRPr="006442C4" w:rsidRDefault="000804E8" w:rsidP="000804E8">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Since there is only one AC voltage source with an amplitude of 1m connecting to the row, for row one, it should be the amplitude of this source</w:t>
      </w:r>
      <w:r w:rsidRPr="006442C4">
        <w:rPr>
          <w:rFonts w:ascii="Times New Roman" w:eastAsia="Times New Roman" w:hAnsi="Times New Roman" w:cs="Times New Roman"/>
          <w:lang w:val="en-US"/>
        </w:rPr>
        <w:t>, and</w:t>
      </w:r>
      <w:r w:rsidRPr="006442C4">
        <w:rPr>
          <w:rFonts w:ascii="Times New Roman" w:eastAsia="Times New Roman" w:hAnsi="Times New Roman" w:cs="Times New Roman"/>
          <w:lang w:val="en-US"/>
        </w:rPr>
        <w:t xml:space="preserve"> it is correct.</w:t>
      </w:r>
      <w:r w:rsidRPr="006442C4">
        <w:rPr>
          <w:rFonts w:ascii="Times New Roman" w:eastAsia="Times New Roman" w:hAnsi="Times New Roman" w:cs="Times New Roman"/>
          <w:lang w:val="en-US"/>
        </w:rPr>
        <w:t xml:space="preserve"> </w:t>
      </w:r>
      <w:r w:rsidRPr="006442C4">
        <w:rPr>
          <w:rFonts w:ascii="Times New Roman" w:eastAsia="Times New Roman" w:hAnsi="Times New Roman" w:cs="Times New Roman"/>
          <w:lang w:val="en-US"/>
        </w:rPr>
        <w:t>Now we come to the SSEM, the result is shown in Figure 5</w:t>
      </w:r>
      <w:r w:rsidRPr="006442C4">
        <w:rPr>
          <w:rFonts w:ascii="Times New Roman" w:eastAsia="Times New Roman" w:hAnsi="Times New Roman" w:cs="Times New Roman"/>
          <w:lang w:val="en-US"/>
        </w:rPr>
        <w:t>8</w:t>
      </w:r>
      <w:r w:rsidRPr="006442C4">
        <w:rPr>
          <w:rFonts w:ascii="Times New Roman" w:eastAsia="Times New Roman" w:hAnsi="Times New Roman" w:cs="Times New Roman"/>
          <w:lang w:val="en-US"/>
        </w:rPr>
        <w:t>.</w:t>
      </w:r>
    </w:p>
    <w:p w14:paraId="2ACC8E81" w14:textId="190038B3" w:rsidR="00213165" w:rsidRPr="006442C4" w:rsidRDefault="00213165" w:rsidP="00BF705E">
      <w:pPr>
        <w:pStyle w:val="ListParagraph"/>
        <w:spacing w:line="480" w:lineRule="auto"/>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051C7733" wp14:editId="301588E4">
            <wp:extent cx="5274310" cy="4222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422275"/>
                    </a:xfrm>
                    <a:prstGeom prst="rect">
                      <a:avLst/>
                    </a:prstGeom>
                  </pic:spPr>
                </pic:pic>
              </a:graphicData>
            </a:graphic>
          </wp:inline>
        </w:drawing>
      </w:r>
    </w:p>
    <w:p w14:paraId="388BE134" w14:textId="5DCBE163" w:rsidR="000804E8" w:rsidRPr="006442C4" w:rsidRDefault="000804E8" w:rsidP="000804E8">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58)</w:t>
      </w:r>
    </w:p>
    <w:p w14:paraId="719273D8" w14:textId="69AB8EF4" w:rsidR="000804E8" w:rsidRPr="006442C4" w:rsidRDefault="000804E8" w:rsidP="000804E8">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Here we checked row by row according to the way</w:t>
      </w:r>
      <w:r w:rsidR="00C1694A">
        <w:rPr>
          <w:rFonts w:ascii="Times New Roman" w:eastAsia="Times New Roman" w:hAnsi="Times New Roman" w:cs="Times New Roman"/>
          <w:lang w:val="en-US"/>
        </w:rPr>
        <w:t xml:space="preserve"> </w:t>
      </w:r>
      <w:r w:rsidRPr="006442C4">
        <w:rPr>
          <w:rFonts w:ascii="Times New Roman" w:eastAsia="Times New Roman" w:hAnsi="Times New Roman" w:cs="Times New Roman"/>
          <w:lang w:val="en-US"/>
        </w:rPr>
        <w:t>we build it. The result matches our anticipation. Having checked all the two main functions required, we start to check the final one. It is shown in Figure 5</w:t>
      </w:r>
      <w:r w:rsidRPr="006442C4">
        <w:rPr>
          <w:rFonts w:ascii="Times New Roman" w:eastAsia="Times New Roman" w:hAnsi="Times New Roman" w:cs="Times New Roman"/>
          <w:lang w:val="en-US"/>
        </w:rPr>
        <w:t>9.</w:t>
      </w:r>
    </w:p>
    <w:p w14:paraId="020D77D3" w14:textId="1F6AC67A" w:rsidR="00DB0243" w:rsidRPr="006442C4" w:rsidRDefault="00213165" w:rsidP="00BF705E">
      <w:pPr>
        <w:pStyle w:val="ListParagraph"/>
        <w:spacing w:line="480" w:lineRule="auto"/>
        <w:rPr>
          <w:rFonts w:ascii="Times New Roman" w:hAnsi="Times New Roman" w:cs="Times New Roman"/>
          <w:lang w:val="en-US"/>
        </w:rPr>
      </w:pPr>
      <w:r w:rsidRPr="006442C4">
        <w:rPr>
          <w:rFonts w:ascii="Times New Roman" w:hAnsi="Times New Roman" w:cs="Times New Roman"/>
          <w:noProof/>
        </w:rPr>
        <w:lastRenderedPageBreak/>
        <w:drawing>
          <wp:inline distT="0" distB="0" distL="0" distR="0" wp14:anchorId="4AB124CD" wp14:editId="08DDB6E0">
            <wp:extent cx="5274310" cy="5264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526415"/>
                    </a:xfrm>
                    <a:prstGeom prst="rect">
                      <a:avLst/>
                    </a:prstGeom>
                  </pic:spPr>
                </pic:pic>
              </a:graphicData>
            </a:graphic>
          </wp:inline>
        </w:drawing>
      </w:r>
    </w:p>
    <w:p w14:paraId="64E77B1C" w14:textId="3D8EABF8" w:rsidR="00DB0243" w:rsidRPr="006442C4" w:rsidRDefault="00DB0243"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 xml:space="preserve">(Figure </w:t>
      </w:r>
      <w:r w:rsidR="0030365C" w:rsidRPr="006442C4">
        <w:rPr>
          <w:rFonts w:ascii="Times New Roman" w:hAnsi="Times New Roman" w:cs="Times New Roman"/>
          <w:lang w:val="en-US"/>
        </w:rPr>
        <w:t>5</w:t>
      </w:r>
      <w:r w:rsidR="000804E8" w:rsidRPr="006442C4">
        <w:rPr>
          <w:rFonts w:ascii="Times New Roman" w:hAnsi="Times New Roman" w:cs="Times New Roman"/>
          <w:lang w:val="en-US"/>
        </w:rPr>
        <w:t>9</w:t>
      </w:r>
      <w:r w:rsidRPr="006442C4">
        <w:rPr>
          <w:rFonts w:ascii="Times New Roman" w:hAnsi="Times New Roman" w:cs="Times New Roman"/>
          <w:lang w:val="en-US"/>
        </w:rPr>
        <w:t>)</w:t>
      </w:r>
    </w:p>
    <w:p w14:paraId="6D043F23" w14:textId="4165A25E" w:rsidR="00213165" w:rsidRPr="006442C4" w:rsidRDefault="00213165" w:rsidP="00BF705E">
      <w:pPr>
        <w:pStyle w:val="ListParagraph"/>
        <w:spacing w:line="480" w:lineRule="auto"/>
        <w:rPr>
          <w:rFonts w:ascii="Times New Roman" w:hAnsi="Times New Roman" w:cs="Times New Roman"/>
        </w:rPr>
      </w:pPr>
      <w:r w:rsidRPr="006442C4">
        <w:rPr>
          <w:rFonts w:ascii="Times New Roman" w:hAnsi="Times New Roman" w:cs="Times New Roman"/>
          <w:lang w:val="en-US"/>
        </w:rPr>
        <w:t xml:space="preserve">Clearly, </w:t>
      </w:r>
      <w:r w:rsidRPr="006442C4">
        <w:rPr>
          <w:rFonts w:ascii="Times New Roman" w:hAnsi="Times New Roman" w:cs="Times New Roman"/>
        </w:rPr>
        <w:t>the results are free of errors</w:t>
      </w:r>
      <w:r w:rsidR="000804E8" w:rsidRPr="006442C4">
        <w:rPr>
          <w:rFonts w:ascii="Times New Roman" w:hAnsi="Times New Roman" w:cs="Times New Roman"/>
        </w:rPr>
        <w:t xml:space="preserve"> after comparing with the LT SPICE result</w:t>
      </w:r>
      <w:r w:rsidRPr="006442C4">
        <w:rPr>
          <w:rFonts w:ascii="Times New Roman" w:hAnsi="Times New Roman" w:cs="Times New Roman"/>
        </w:rPr>
        <w:t>, so we can do the final testing for all nodes.</w:t>
      </w:r>
      <w:r w:rsidRPr="006442C4">
        <w:rPr>
          <w:rFonts w:ascii="Times New Roman" w:hAnsi="Times New Roman" w:cs="Times New Roman"/>
        </w:rPr>
        <w:t xml:space="preserve"> The n</w:t>
      </w:r>
      <w:r w:rsidRPr="006442C4">
        <w:rPr>
          <w:rFonts w:ascii="Times New Roman" w:hAnsi="Times New Roman" w:cs="Times New Roman"/>
        </w:rPr>
        <w:t>ominated output node</w:t>
      </w:r>
      <w:r w:rsidRPr="006442C4">
        <w:rPr>
          <w:rFonts w:ascii="Times New Roman" w:hAnsi="Times New Roman" w:cs="Times New Roman"/>
        </w:rPr>
        <w:t xml:space="preserve"> is </w:t>
      </w:r>
      <w:r w:rsidRPr="006442C4">
        <w:rPr>
          <w:rFonts w:ascii="Times New Roman" w:hAnsi="Times New Roman" w:cs="Times New Roman"/>
        </w:rPr>
        <w:t>N001</w:t>
      </w:r>
      <w:r w:rsidRPr="006442C4">
        <w:rPr>
          <w:rFonts w:ascii="Times New Roman" w:hAnsi="Times New Roman" w:cs="Times New Roman"/>
        </w:rPr>
        <w:t xml:space="preserve">. </w:t>
      </w:r>
      <w:r w:rsidRPr="006442C4">
        <w:rPr>
          <w:rFonts w:ascii="Times New Roman" w:hAnsi="Times New Roman" w:cs="Times New Roman"/>
        </w:rPr>
        <w:t>Node 1 connects the positive side of the input source, so the transfer function is</w:t>
      </w:r>
      <w:r w:rsidRPr="006442C4">
        <w:rPr>
          <w:rFonts w:ascii="Times New Roman" w:hAnsi="Times New Roman" w:cs="Times New Roman"/>
        </w:rPr>
        <w:t xml:space="preserve"> </w:t>
      </w:r>
      <w:r w:rsidRPr="006442C4">
        <w:rPr>
          <w:rFonts w:ascii="Times New Roman" w:hAnsi="Times New Roman" w:cs="Times New Roman"/>
        </w:rPr>
        <w:t>of magnitude 1 and phase near 0.</w:t>
      </w:r>
    </w:p>
    <w:p w14:paraId="77DD296C" w14:textId="77777777" w:rsidR="000804E8" w:rsidRPr="006442C4" w:rsidRDefault="000804E8" w:rsidP="00BF705E">
      <w:pPr>
        <w:pStyle w:val="ListParagraph"/>
        <w:spacing w:line="480" w:lineRule="auto"/>
        <w:jc w:val="center"/>
        <w:rPr>
          <w:rFonts w:ascii="Times New Roman" w:hAnsi="Times New Roman" w:cs="Times New Roman"/>
        </w:rPr>
      </w:pPr>
    </w:p>
    <w:p w14:paraId="6DB39044" w14:textId="161E3472" w:rsidR="00213165" w:rsidRPr="006442C4" w:rsidRDefault="00213165" w:rsidP="00BF705E">
      <w:pPr>
        <w:pStyle w:val="ListParagraph"/>
        <w:spacing w:line="480" w:lineRule="auto"/>
        <w:rPr>
          <w:rFonts w:ascii="Times New Roman" w:hAnsi="Times New Roman" w:cs="Times New Roman"/>
        </w:rPr>
      </w:pPr>
      <w:r w:rsidRPr="006442C4">
        <w:rPr>
          <w:rFonts w:ascii="Times New Roman" w:hAnsi="Times New Roman" w:cs="Times New Roman"/>
        </w:rPr>
        <w:t>We u</w:t>
      </w:r>
      <w:r w:rsidRPr="006442C4">
        <w:rPr>
          <w:rFonts w:ascii="Times New Roman" w:hAnsi="Times New Roman" w:cs="Times New Roman"/>
        </w:rPr>
        <w:t>s</w:t>
      </w:r>
      <w:r w:rsidRPr="006442C4">
        <w:rPr>
          <w:rFonts w:ascii="Times New Roman" w:hAnsi="Times New Roman" w:cs="Times New Roman"/>
        </w:rPr>
        <w:t>ed</w:t>
      </w:r>
      <w:r w:rsidRPr="006442C4">
        <w:rPr>
          <w:rFonts w:ascii="Times New Roman" w:hAnsi="Times New Roman" w:cs="Times New Roman"/>
        </w:rPr>
        <w:t xml:space="preserve"> Excel to plot the magnitude and phase on one diagram as shown below, mak</w:t>
      </w:r>
      <w:r w:rsidRPr="006442C4">
        <w:rPr>
          <w:rFonts w:ascii="Times New Roman" w:hAnsi="Times New Roman" w:cs="Times New Roman"/>
        </w:rPr>
        <w:t>ing</w:t>
      </w:r>
      <w:r w:rsidRPr="006442C4">
        <w:rPr>
          <w:rFonts w:ascii="Times New Roman" w:hAnsi="Times New Roman" w:cs="Times New Roman"/>
        </w:rPr>
        <w:t xml:space="preserve"> a straightforward comparison with the result on LTspice. Note that the x-axis is logarithmic, but the y-axis is linear. </w:t>
      </w:r>
    </w:p>
    <w:p w14:paraId="4B9021EC" w14:textId="163DA362" w:rsidR="00DB0243" w:rsidRPr="006442C4" w:rsidRDefault="00213165" w:rsidP="00BF705E">
      <w:pPr>
        <w:pStyle w:val="ListParagraph"/>
        <w:spacing w:line="480" w:lineRule="auto"/>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7D9F1FCE" wp14:editId="11A67D97">
            <wp:extent cx="2582265" cy="1552221"/>
            <wp:effectExtent l="0" t="0" r="0" b="0"/>
            <wp:docPr id="96" name="图片 5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折线图&#10;&#10;描述已自动生成"/>
                    <pic:cNvPicPr/>
                  </pic:nvPicPr>
                  <pic:blipFill>
                    <a:blip r:embed="rId71"/>
                    <a:stretch>
                      <a:fillRect/>
                    </a:stretch>
                  </pic:blipFill>
                  <pic:spPr>
                    <a:xfrm>
                      <a:off x="0" y="0"/>
                      <a:ext cx="2648972" cy="1592319"/>
                    </a:xfrm>
                    <a:prstGeom prst="rect">
                      <a:avLst/>
                    </a:prstGeom>
                  </pic:spPr>
                </pic:pic>
              </a:graphicData>
            </a:graphic>
          </wp:inline>
        </w:drawing>
      </w:r>
      <w:r w:rsidRPr="006442C4">
        <w:rPr>
          <w:rFonts w:ascii="Times New Roman" w:hAnsi="Times New Roman" w:cs="Times New Roman"/>
          <w:noProof/>
        </w:rPr>
        <w:drawing>
          <wp:inline distT="0" distB="0" distL="0" distR="0" wp14:anchorId="56E98090" wp14:editId="7281B283">
            <wp:extent cx="2505662" cy="1565964"/>
            <wp:effectExtent l="0" t="0" r="0" b="0"/>
            <wp:docPr id="97" name="图片 56"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电脑萤幕画面&#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39127" cy="1586879"/>
                    </a:xfrm>
                    <a:prstGeom prst="rect">
                      <a:avLst/>
                    </a:prstGeom>
                  </pic:spPr>
                </pic:pic>
              </a:graphicData>
            </a:graphic>
          </wp:inline>
        </w:drawing>
      </w:r>
    </w:p>
    <w:p w14:paraId="0B3AB8B0" w14:textId="10432349" w:rsidR="007C526A" w:rsidRPr="006442C4" w:rsidRDefault="00DB0243"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             (Figure </w:t>
      </w:r>
      <w:r w:rsidR="0030365C" w:rsidRPr="006442C4">
        <w:rPr>
          <w:rFonts w:ascii="Times New Roman" w:eastAsia="Times New Roman" w:hAnsi="Times New Roman" w:cs="Times New Roman"/>
          <w:lang w:val="en-US"/>
        </w:rPr>
        <w:t>6</w:t>
      </w:r>
      <w:r w:rsidR="000804E8" w:rsidRPr="006442C4">
        <w:rPr>
          <w:rFonts w:ascii="Times New Roman" w:eastAsia="Times New Roman" w:hAnsi="Times New Roman" w:cs="Times New Roman"/>
          <w:lang w:val="en-US"/>
        </w:rPr>
        <w:t>5</w:t>
      </w:r>
      <w:r w:rsidRPr="006442C4">
        <w:rPr>
          <w:rFonts w:ascii="Times New Roman" w:eastAsia="Times New Roman" w:hAnsi="Times New Roman" w:cs="Times New Roman"/>
          <w:lang w:val="en-US"/>
        </w:rPr>
        <w:t xml:space="preserve">: test result 1)                          </w:t>
      </w:r>
      <w:proofErr w:type="gramStart"/>
      <w:r w:rsidRPr="006442C4">
        <w:rPr>
          <w:rFonts w:ascii="Times New Roman" w:eastAsia="Times New Roman" w:hAnsi="Times New Roman" w:cs="Times New Roman"/>
          <w:lang w:val="en-US"/>
        </w:rPr>
        <w:t xml:space="preserve"> </w:t>
      </w:r>
      <w:r w:rsidR="00B03358" w:rsidRPr="006442C4">
        <w:rPr>
          <w:rFonts w:ascii="Times New Roman" w:eastAsia="Times New Roman" w:hAnsi="Times New Roman" w:cs="Times New Roman"/>
          <w:lang w:val="en-US"/>
        </w:rPr>
        <w:t xml:space="preserve">  (</w:t>
      </w:r>
      <w:proofErr w:type="gramEnd"/>
      <w:r w:rsidRPr="006442C4">
        <w:rPr>
          <w:rFonts w:ascii="Times New Roman" w:eastAsia="Times New Roman" w:hAnsi="Times New Roman" w:cs="Times New Roman"/>
          <w:lang w:val="en-US"/>
        </w:rPr>
        <w:t xml:space="preserve">Figure </w:t>
      </w:r>
      <w:r w:rsidR="0030365C" w:rsidRPr="006442C4">
        <w:rPr>
          <w:rFonts w:ascii="Times New Roman" w:eastAsia="Times New Roman" w:hAnsi="Times New Roman" w:cs="Times New Roman"/>
          <w:lang w:val="en-US"/>
        </w:rPr>
        <w:t>6</w:t>
      </w:r>
      <w:r w:rsidR="000804E8" w:rsidRPr="006442C4">
        <w:rPr>
          <w:rFonts w:ascii="Times New Roman" w:eastAsia="Times New Roman" w:hAnsi="Times New Roman" w:cs="Times New Roman"/>
          <w:lang w:val="en-US"/>
        </w:rPr>
        <w:t>5</w:t>
      </w:r>
      <w:r w:rsidRPr="006442C4">
        <w:rPr>
          <w:rFonts w:ascii="Times New Roman" w:eastAsia="Times New Roman" w:hAnsi="Times New Roman" w:cs="Times New Roman"/>
          <w:lang w:val="en-US"/>
        </w:rPr>
        <w:t>: test result 2)</w:t>
      </w:r>
    </w:p>
    <w:p w14:paraId="44CF7668" w14:textId="7598135C" w:rsidR="007C526A" w:rsidRDefault="000804E8" w:rsidP="000804E8">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As shown by the result, the two simulation methods show similar trends. We also carefully checked the value for each node, showing comparable outcomes to the value we obtained from LT SPICE. The error is approximately within 0.01, indicating that the result is acceptable.</w:t>
      </w:r>
    </w:p>
    <w:p w14:paraId="662B9FC3" w14:textId="329CF90C" w:rsidR="00C1694A" w:rsidRDefault="00C1694A" w:rsidP="000804E8">
      <w:pPr>
        <w:pStyle w:val="ListParagraph"/>
        <w:spacing w:line="480" w:lineRule="auto"/>
        <w:jc w:val="both"/>
        <w:rPr>
          <w:rFonts w:ascii="Times New Roman" w:eastAsia="Times New Roman" w:hAnsi="Times New Roman" w:cs="Times New Roman"/>
          <w:lang w:val="en-US"/>
        </w:rPr>
      </w:pPr>
    </w:p>
    <w:p w14:paraId="4B0B08D7" w14:textId="58EC396C" w:rsidR="00C1694A" w:rsidRPr="006442C4" w:rsidRDefault="00C1694A" w:rsidP="000804E8">
      <w:pPr>
        <w:pStyle w:val="ListParagraph"/>
        <w:spacing w:line="48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See Appendix </w:t>
      </w:r>
      <w:r w:rsidR="002002FE">
        <w:rPr>
          <w:rFonts w:ascii="Times New Roman" w:eastAsia="Times New Roman" w:hAnsi="Times New Roman" w:cs="Times New Roman"/>
          <w:lang w:val="en-US"/>
        </w:rPr>
        <w:t>3</w:t>
      </w:r>
      <w:r>
        <w:rPr>
          <w:rFonts w:ascii="Times New Roman" w:eastAsia="Times New Roman" w:hAnsi="Times New Roman" w:cs="Times New Roman"/>
          <w:lang w:val="en-US"/>
        </w:rPr>
        <w:t xml:space="preserve"> for the DC analysis test results of this circuit.</w:t>
      </w:r>
    </w:p>
    <w:p w14:paraId="67A1422F" w14:textId="3049BCAC" w:rsidR="007C526A" w:rsidRPr="006442C4" w:rsidRDefault="007C526A" w:rsidP="00BF705E">
      <w:pPr>
        <w:spacing w:line="480" w:lineRule="auto"/>
        <w:rPr>
          <w:rFonts w:ascii="Times New Roman" w:eastAsia="Times New Roman" w:hAnsi="Times New Roman" w:cs="Times New Roman"/>
          <w:lang w:val="en-US"/>
        </w:rPr>
      </w:pPr>
    </w:p>
    <w:p w14:paraId="11D82C3D" w14:textId="77777777" w:rsidR="00213165" w:rsidRPr="00C1694A" w:rsidRDefault="00213165" w:rsidP="00C1694A">
      <w:pPr>
        <w:spacing w:line="480" w:lineRule="auto"/>
        <w:rPr>
          <w:rFonts w:ascii="Times New Roman" w:eastAsia="Times New Roman" w:hAnsi="Times New Roman" w:cs="Times New Roman"/>
          <w:lang w:val="en-US"/>
        </w:rPr>
      </w:pPr>
    </w:p>
    <w:p w14:paraId="3E33F7C1" w14:textId="7B5D04DE" w:rsidR="000804E8" w:rsidRPr="006442C4" w:rsidRDefault="00DC265A" w:rsidP="00A056B0">
      <w:pPr>
        <w:pStyle w:val="Heading2"/>
        <w:rPr>
          <w:rFonts w:cs="Times New Roman"/>
          <w:szCs w:val="32"/>
          <w:lang w:val="en-US"/>
        </w:rPr>
      </w:pPr>
      <w:bookmarkStart w:id="257" w:name="OLE_LINK53"/>
      <w:bookmarkStart w:id="258" w:name="OLE_LINK54"/>
      <w:bookmarkStart w:id="259" w:name="_Toc74430104"/>
      <w:bookmarkStart w:id="260" w:name="_Toc74474937"/>
      <w:bookmarkStart w:id="261" w:name="_Toc74475018"/>
      <w:bookmarkStart w:id="262" w:name="_Toc74475074"/>
      <w:bookmarkStart w:id="263" w:name="_Toc74476432"/>
      <w:r w:rsidRPr="006442C4">
        <w:rPr>
          <w:rFonts w:cs="Times New Roman"/>
          <w:szCs w:val="32"/>
          <w:lang w:val="en-US"/>
        </w:rPr>
        <w:lastRenderedPageBreak/>
        <w:t>Total Tes</w:t>
      </w:r>
      <w:r w:rsidR="006442C4" w:rsidRPr="006442C4">
        <w:rPr>
          <w:rFonts w:cs="Times New Roman"/>
          <w:szCs w:val="32"/>
          <w:lang w:val="en-US"/>
        </w:rPr>
        <w:t>t</w:t>
      </w:r>
      <w:r w:rsidRPr="006442C4">
        <w:rPr>
          <w:rFonts w:cs="Times New Roman"/>
          <w:szCs w:val="32"/>
          <w:lang w:val="en-US"/>
        </w:rPr>
        <w:t>ing</w:t>
      </w:r>
      <w:bookmarkEnd w:id="260"/>
      <w:bookmarkEnd w:id="261"/>
      <w:bookmarkEnd w:id="262"/>
      <w:bookmarkEnd w:id="263"/>
    </w:p>
    <w:p w14:paraId="4907536F" w14:textId="73216D3B" w:rsidR="00DC265A" w:rsidRPr="006442C4" w:rsidRDefault="00DC265A" w:rsidP="00DC265A">
      <w:p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In order to test all the components, we built another circuit to test the </w:t>
      </w:r>
      <w:r w:rsidRPr="006442C4">
        <w:rPr>
          <w:rFonts w:ascii="Times New Roman" w:hAnsi="Times New Roman" w:cs="Times New Roman"/>
          <w:lang w:val="en-US"/>
        </w:rPr>
        <w:t>MOSFET</w:t>
      </w:r>
      <w:r w:rsidRPr="006442C4">
        <w:rPr>
          <w:rFonts w:ascii="Times New Roman" w:hAnsi="Times New Roman" w:cs="Times New Roman"/>
          <w:lang w:val="en-US"/>
        </w:rPr>
        <w:t xml:space="preserve"> performance. The input text is shown in Figure 6</w:t>
      </w:r>
      <w:r w:rsidRPr="006442C4">
        <w:rPr>
          <w:rFonts w:ascii="Times New Roman" w:hAnsi="Times New Roman" w:cs="Times New Roman"/>
          <w:lang w:val="en-US"/>
        </w:rPr>
        <w:t>6</w:t>
      </w:r>
      <w:r w:rsidRPr="006442C4">
        <w:rPr>
          <w:rFonts w:ascii="Times New Roman" w:hAnsi="Times New Roman" w:cs="Times New Roman"/>
          <w:lang w:val="en-US"/>
        </w:rPr>
        <w:t>, and the circuit is shown in Figure</w:t>
      </w:r>
      <w:r w:rsidRPr="006442C4">
        <w:rPr>
          <w:rFonts w:ascii="Times New Roman" w:hAnsi="Times New Roman" w:cs="Times New Roman"/>
          <w:lang w:val="en-US"/>
        </w:rPr>
        <w:t xml:space="preserve"> 67.</w:t>
      </w:r>
    </w:p>
    <w:p w14:paraId="16F9EA1D" w14:textId="63A19613"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5E86F470" wp14:editId="2DB4170A">
            <wp:extent cx="2272118" cy="1406106"/>
            <wp:effectExtent l="0" t="0" r="1270" b="381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277920" cy="1409697"/>
                    </a:xfrm>
                    <a:prstGeom prst="rect">
                      <a:avLst/>
                    </a:prstGeom>
                  </pic:spPr>
                </pic:pic>
              </a:graphicData>
            </a:graphic>
          </wp:inline>
        </w:drawing>
      </w:r>
    </w:p>
    <w:p w14:paraId="023F0C17" w14:textId="47BF8820"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lang w:val="en-US"/>
        </w:rPr>
        <w:t>(Figure 66)</w:t>
      </w:r>
    </w:p>
    <w:p w14:paraId="19D60F31" w14:textId="77777777" w:rsidR="00DC265A" w:rsidRPr="006442C4" w:rsidRDefault="00DC265A" w:rsidP="00DC265A">
      <w:pPr>
        <w:spacing w:line="480" w:lineRule="auto"/>
        <w:jc w:val="center"/>
        <w:rPr>
          <w:rFonts w:ascii="Times New Roman" w:hAnsi="Times New Roman" w:cs="Times New Roman"/>
          <w:lang w:val="en-US"/>
        </w:rPr>
      </w:pPr>
    </w:p>
    <w:p w14:paraId="4DFF6F85" w14:textId="441193EE"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2BFE1C75" wp14:editId="3EE5BDEB">
            <wp:extent cx="2720499" cy="1467852"/>
            <wp:effectExtent l="0" t="0" r="0" b="5715"/>
            <wp:docPr id="125" name="Picture 1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2552" cy="1479751"/>
                    </a:xfrm>
                    <a:prstGeom prst="rect">
                      <a:avLst/>
                    </a:prstGeom>
                  </pic:spPr>
                </pic:pic>
              </a:graphicData>
            </a:graphic>
          </wp:inline>
        </w:drawing>
      </w:r>
    </w:p>
    <w:p w14:paraId="7164F616" w14:textId="570CF328"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lang w:val="en-US"/>
        </w:rPr>
        <w:t>(Figure 67)</w:t>
      </w:r>
    </w:p>
    <w:p w14:paraId="26D92F42" w14:textId="74F6B5C3" w:rsidR="00DC265A" w:rsidRPr="006442C4" w:rsidRDefault="00DC265A" w:rsidP="00DC265A">
      <w:pPr>
        <w:spacing w:line="480" w:lineRule="auto"/>
        <w:jc w:val="center"/>
        <w:rPr>
          <w:rFonts w:ascii="Times New Roman" w:hAnsi="Times New Roman" w:cs="Times New Roman"/>
          <w:lang w:val="en-US"/>
        </w:rPr>
      </w:pPr>
    </w:p>
    <w:p w14:paraId="11AC887D" w14:textId="77777777" w:rsidR="00DC265A" w:rsidRPr="006442C4" w:rsidRDefault="00DC265A" w:rsidP="00DC265A">
      <w:pPr>
        <w:spacing w:line="480" w:lineRule="auto"/>
        <w:rPr>
          <w:rFonts w:ascii="Times New Roman" w:hAnsi="Times New Roman" w:cs="Times New Roman"/>
          <w:lang w:val="en-US"/>
        </w:rPr>
      </w:pPr>
      <w:r w:rsidRPr="006442C4">
        <w:rPr>
          <w:rFonts w:ascii="Times New Roman" w:hAnsi="Times New Roman" w:cs="Times New Roman"/>
          <w:lang w:val="en-US"/>
        </w:rPr>
        <w:t>We first did DC analysis:</w:t>
      </w:r>
    </w:p>
    <w:p w14:paraId="37A80249" w14:textId="1FB03781"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1AFFB7A5" wp14:editId="0AF62BDC">
            <wp:extent cx="1689100" cy="1803400"/>
            <wp:effectExtent l="0" t="0" r="0" b="0"/>
            <wp:docPr id="126" name="Picture 1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graphical user interfac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689100" cy="1803400"/>
                    </a:xfrm>
                    <a:prstGeom prst="rect">
                      <a:avLst/>
                    </a:prstGeom>
                  </pic:spPr>
                </pic:pic>
              </a:graphicData>
            </a:graphic>
          </wp:inline>
        </w:drawing>
      </w:r>
      <w:r w:rsidRPr="006442C4">
        <w:rPr>
          <w:rFonts w:ascii="Times New Roman" w:hAnsi="Times New Roman" w:cs="Times New Roman"/>
          <w:noProof/>
          <w:lang w:val="en-US"/>
        </w:rPr>
        <w:drawing>
          <wp:inline distT="0" distB="0" distL="0" distR="0" wp14:anchorId="464E2069" wp14:editId="53420443">
            <wp:extent cx="3243052" cy="949623"/>
            <wp:effectExtent l="0" t="0" r="0" b="317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79499" cy="960295"/>
                    </a:xfrm>
                    <a:prstGeom prst="rect">
                      <a:avLst/>
                    </a:prstGeom>
                  </pic:spPr>
                </pic:pic>
              </a:graphicData>
            </a:graphic>
          </wp:inline>
        </w:drawing>
      </w:r>
    </w:p>
    <w:p w14:paraId="3917A0B8" w14:textId="4F9CCC38" w:rsidR="00DC265A" w:rsidRPr="006442C4" w:rsidRDefault="00DC265A" w:rsidP="00DC265A">
      <w:pPr>
        <w:spacing w:line="480" w:lineRule="auto"/>
        <w:rPr>
          <w:rFonts w:ascii="Times New Roman" w:hAnsi="Times New Roman" w:cs="Times New Roman"/>
          <w:lang w:val="en-US"/>
        </w:rPr>
      </w:pPr>
      <w:r w:rsidRPr="006442C4">
        <w:rPr>
          <w:rFonts w:ascii="Times New Roman" w:hAnsi="Times New Roman" w:cs="Times New Roman"/>
          <w:lang w:val="en-US"/>
        </w:rPr>
        <w:t xml:space="preserve">                      (Figure 68)                                     </w:t>
      </w:r>
      <w:proofErr w:type="gramStart"/>
      <w:r w:rsidRPr="006442C4">
        <w:rPr>
          <w:rFonts w:ascii="Times New Roman" w:hAnsi="Times New Roman" w:cs="Times New Roman"/>
          <w:lang w:val="en-US"/>
        </w:rPr>
        <w:t xml:space="preserve"> </w:t>
      </w:r>
      <w:r w:rsidR="00B03358" w:rsidRPr="006442C4">
        <w:rPr>
          <w:rFonts w:ascii="Times New Roman" w:hAnsi="Times New Roman" w:cs="Times New Roman"/>
          <w:lang w:val="en-US"/>
        </w:rPr>
        <w:t xml:space="preserve">  (</w:t>
      </w:r>
      <w:proofErr w:type="gramEnd"/>
      <w:r w:rsidRPr="006442C4">
        <w:rPr>
          <w:rFonts w:ascii="Times New Roman" w:hAnsi="Times New Roman" w:cs="Times New Roman"/>
          <w:lang w:val="en-US"/>
        </w:rPr>
        <w:t>Figure 69)</w:t>
      </w:r>
    </w:p>
    <w:p w14:paraId="2BF1893A" w14:textId="13F8934A" w:rsidR="000804E8" w:rsidRPr="006442C4" w:rsidRDefault="00DC265A" w:rsidP="00B03358">
      <w:pPr>
        <w:spacing w:line="480" w:lineRule="auto"/>
        <w:jc w:val="both"/>
        <w:rPr>
          <w:rFonts w:ascii="Times New Roman" w:hAnsi="Times New Roman" w:cs="Times New Roman"/>
          <w:lang w:val="en-US"/>
        </w:rPr>
      </w:pPr>
      <w:bookmarkStart w:id="264" w:name="_Toc74474938"/>
      <w:r w:rsidRPr="006442C4">
        <w:rPr>
          <w:rFonts w:ascii="Times New Roman" w:hAnsi="Times New Roman" w:cs="Times New Roman"/>
          <w:lang w:val="en-US"/>
        </w:rPr>
        <w:lastRenderedPageBreak/>
        <w:t xml:space="preserve">There is a significant error in the quiescent voltage for these nodes.  After checking the entire program carefully, we discovered that this error is caused by the selection of </w:t>
      </w:r>
      <w:r w:rsidR="006442C4" w:rsidRPr="006442C4">
        <w:rPr>
          <w:rFonts w:ascii="Times New Roman" w:hAnsi="Times New Roman" w:cs="Times New Roman"/>
          <w:lang w:val="en-US"/>
        </w:rPr>
        <w:t xml:space="preserve">conductivity parameter. The further analysis is in the evaluation. After solving this problem. We did AC analysis as well and chose Node 4 to find the output. The rest of the nodes are listed in Appendix </w:t>
      </w:r>
      <w:r w:rsidR="002002FE">
        <w:rPr>
          <w:rFonts w:ascii="Times New Roman" w:hAnsi="Times New Roman" w:cs="Times New Roman"/>
          <w:lang w:val="en-US"/>
        </w:rPr>
        <w:t>2</w:t>
      </w:r>
      <w:r w:rsidR="006442C4" w:rsidRPr="006442C4">
        <w:rPr>
          <w:rFonts w:ascii="Times New Roman" w:hAnsi="Times New Roman" w:cs="Times New Roman"/>
          <w:lang w:val="en-US"/>
        </w:rPr>
        <w:t>.</w:t>
      </w:r>
      <w:bookmarkEnd w:id="264"/>
    </w:p>
    <w:p w14:paraId="5EDC4040" w14:textId="06142571" w:rsidR="006442C4" w:rsidRPr="006442C4" w:rsidRDefault="006442C4" w:rsidP="006442C4">
      <w:pPr>
        <w:spacing w:line="480" w:lineRule="auto"/>
        <w:jc w:val="center"/>
        <w:rPr>
          <w:rFonts w:ascii="Times New Roman" w:hAnsi="Times New Roman" w:cs="Times New Roman"/>
          <w:lang w:val="en-US"/>
        </w:rPr>
      </w:pPr>
      <w:r w:rsidRPr="006442C4">
        <w:rPr>
          <w:rFonts w:ascii="Times New Roman" w:hAnsi="Times New Roman" w:cs="Times New Roman"/>
          <w:noProof/>
        </w:rPr>
        <w:drawing>
          <wp:inline distT="0" distB="0" distL="0" distR="0" wp14:anchorId="1D11B232" wp14:editId="5C0F11B7">
            <wp:extent cx="4235484" cy="2646948"/>
            <wp:effectExtent l="0" t="0" r="6350" b="7620"/>
            <wp:docPr id="64" name="图表 64">
              <a:extLst xmlns:a="http://schemas.openxmlformats.org/drawingml/2006/main">
                <a:ext uri="{FF2B5EF4-FFF2-40B4-BE49-F238E27FC236}">
                  <a16:creationId xmlns:a16="http://schemas.microsoft.com/office/drawing/2014/main" id="{024F00FD-8181-7E4D-8309-32AE6A8B13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F961140" w14:textId="5D5D9814" w:rsidR="006442C4" w:rsidRPr="006442C4" w:rsidRDefault="006442C4" w:rsidP="006442C4">
      <w:pPr>
        <w:spacing w:line="480" w:lineRule="auto"/>
        <w:jc w:val="center"/>
        <w:rPr>
          <w:rFonts w:ascii="Times New Roman" w:hAnsi="Times New Roman" w:cs="Times New Roman"/>
          <w:lang w:val="en-US"/>
        </w:rPr>
      </w:pPr>
      <w:r w:rsidRPr="006442C4">
        <w:rPr>
          <w:rFonts w:ascii="Times New Roman" w:hAnsi="Times New Roman" w:cs="Times New Roman"/>
          <w:lang w:val="en-US"/>
        </w:rPr>
        <w:t>(Figure 70)</w:t>
      </w:r>
    </w:p>
    <w:p w14:paraId="6AA02C3A" w14:textId="1DCD9BAB" w:rsidR="006442C4" w:rsidRPr="006442C4" w:rsidRDefault="006442C4" w:rsidP="006442C4">
      <w:pPr>
        <w:jc w:val="center"/>
        <w:rPr>
          <w:rFonts w:ascii="Times New Roman" w:hAnsi="Times New Roman" w:cs="Times New Roman"/>
          <w:lang w:val="en-US"/>
        </w:rPr>
      </w:pPr>
    </w:p>
    <w:p w14:paraId="73D9A67E" w14:textId="402C9F8B" w:rsidR="006442C4" w:rsidRPr="006442C4" w:rsidRDefault="006442C4" w:rsidP="006442C4">
      <w:pPr>
        <w:spacing w:line="480" w:lineRule="auto"/>
        <w:jc w:val="center"/>
        <w:rPr>
          <w:rFonts w:ascii="Times New Roman" w:hAnsi="Times New Roman" w:cs="Times New Roman"/>
          <w:lang w:val="en-US"/>
        </w:rPr>
      </w:pPr>
      <w:r w:rsidRPr="006442C4">
        <w:rPr>
          <w:rFonts w:ascii="Times New Roman" w:hAnsi="Times New Roman" w:cs="Times New Roman"/>
          <w:noProof/>
        </w:rPr>
        <w:drawing>
          <wp:inline distT="0" distB="0" distL="0" distR="0" wp14:anchorId="2C34AE78" wp14:editId="7E20F56E">
            <wp:extent cx="3760449" cy="2350168"/>
            <wp:effectExtent l="0" t="0" r="0" b="0"/>
            <wp:docPr id="117" name="图片 4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萤幕画面&#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18486" cy="2386440"/>
                    </a:xfrm>
                    <a:prstGeom prst="rect">
                      <a:avLst/>
                    </a:prstGeom>
                  </pic:spPr>
                </pic:pic>
              </a:graphicData>
            </a:graphic>
          </wp:inline>
        </w:drawing>
      </w:r>
    </w:p>
    <w:p w14:paraId="0AF16640" w14:textId="57FA9319" w:rsidR="006442C4" w:rsidRPr="006442C4" w:rsidRDefault="006442C4" w:rsidP="006442C4">
      <w:pPr>
        <w:jc w:val="center"/>
        <w:rPr>
          <w:rFonts w:ascii="Times New Roman" w:hAnsi="Times New Roman" w:cs="Times New Roman"/>
          <w:lang w:val="en-US"/>
        </w:rPr>
      </w:pPr>
      <w:r w:rsidRPr="006442C4">
        <w:rPr>
          <w:rFonts w:ascii="Times New Roman" w:hAnsi="Times New Roman" w:cs="Times New Roman"/>
          <w:lang w:val="en-US"/>
        </w:rPr>
        <w:t>(Figure 71)</w:t>
      </w:r>
    </w:p>
    <w:p w14:paraId="47964B9F" w14:textId="77777777" w:rsidR="006442C4" w:rsidRPr="006442C4" w:rsidRDefault="006442C4" w:rsidP="006442C4">
      <w:pPr>
        <w:rPr>
          <w:rFonts w:ascii="Times New Roman" w:hAnsi="Times New Roman" w:cs="Times New Roman"/>
          <w:lang w:val="en-US"/>
        </w:rPr>
      </w:pPr>
    </w:p>
    <w:p w14:paraId="7F95BD13" w14:textId="78E9BB94" w:rsidR="006442C4" w:rsidRPr="006442C4" w:rsidRDefault="00D06093" w:rsidP="00D06093">
      <w:pPr>
        <w:spacing w:line="480" w:lineRule="auto"/>
        <w:rPr>
          <w:rFonts w:ascii="Times New Roman" w:hAnsi="Times New Roman" w:cs="Times New Roman"/>
          <w:lang w:val="en-US"/>
        </w:rPr>
      </w:pPr>
      <w:r>
        <w:rPr>
          <w:rFonts w:ascii="Times New Roman" w:hAnsi="Times New Roman" w:cs="Times New Roman"/>
          <w:lang w:val="en-US"/>
        </w:rPr>
        <w:t>By comparing the trend, we can conclude that our simulation is very accurate. But in lower frequency, our result is slightly larger than the standard voltage. Due to time limitation, we temporarily ignored this and decided to investigate this in the future.</w:t>
      </w:r>
    </w:p>
    <w:p w14:paraId="7C51E4C8" w14:textId="443AD6B8" w:rsidR="00E10762" w:rsidRPr="006442C4" w:rsidRDefault="00E10762" w:rsidP="000C3443">
      <w:pPr>
        <w:pStyle w:val="Heading1"/>
        <w:spacing w:line="480" w:lineRule="auto"/>
        <w:rPr>
          <w:rFonts w:cs="Times New Roman"/>
          <w:b/>
          <w:bCs/>
          <w:szCs w:val="40"/>
          <w:lang w:val="en-US"/>
        </w:rPr>
      </w:pPr>
      <w:bookmarkStart w:id="265" w:name="_Toc74430106"/>
      <w:bookmarkStart w:id="266" w:name="_Toc74474939"/>
      <w:bookmarkStart w:id="267" w:name="_Toc74475019"/>
      <w:bookmarkStart w:id="268" w:name="_Toc74475075"/>
      <w:bookmarkStart w:id="269" w:name="_Toc74476433"/>
      <w:bookmarkEnd w:id="259"/>
      <w:r w:rsidRPr="006442C4">
        <w:rPr>
          <w:rFonts w:cs="Times New Roman"/>
          <w:b/>
          <w:bCs/>
          <w:szCs w:val="40"/>
          <w:lang w:val="en-US"/>
        </w:rPr>
        <w:lastRenderedPageBreak/>
        <w:t>Evaluation</w:t>
      </w:r>
      <w:bookmarkEnd w:id="265"/>
      <w:bookmarkEnd w:id="266"/>
      <w:bookmarkEnd w:id="267"/>
      <w:bookmarkEnd w:id="268"/>
      <w:bookmarkEnd w:id="269"/>
    </w:p>
    <w:p w14:paraId="5E147079" w14:textId="2216159F" w:rsidR="00213165" w:rsidRPr="006442C4" w:rsidRDefault="004335C0" w:rsidP="00BF705E">
      <w:pPr>
        <w:spacing w:line="480" w:lineRule="auto"/>
        <w:rPr>
          <w:rFonts w:ascii="Times New Roman" w:hAnsi="Times New Roman" w:cs="Times New Roman"/>
          <w:lang w:val="en-US"/>
        </w:rPr>
      </w:pPr>
      <w:r w:rsidRPr="006442C4">
        <w:rPr>
          <w:rFonts w:ascii="Times New Roman" w:hAnsi="Times New Roman" w:cs="Times New Roman"/>
          <w:lang w:val="en-US"/>
        </w:rPr>
        <w:t xml:space="preserve">Before we started coding, we spent hours and hours </w:t>
      </w:r>
      <w:r w:rsidR="00886B3A" w:rsidRPr="006442C4">
        <w:rPr>
          <w:rFonts w:ascii="Times New Roman" w:hAnsi="Times New Roman" w:cs="Times New Roman"/>
          <w:lang w:val="en-US"/>
        </w:rPr>
        <w:t>finding</w:t>
      </w:r>
      <w:r w:rsidRPr="006442C4">
        <w:rPr>
          <w:rFonts w:ascii="Times New Roman" w:hAnsi="Times New Roman" w:cs="Times New Roman"/>
          <w:lang w:val="en-US"/>
        </w:rPr>
        <w:t xml:space="preserve"> an appropriate external algebra library that is best for our package</w:t>
      </w:r>
      <w:r w:rsidR="00886B3A" w:rsidRPr="006442C4">
        <w:rPr>
          <w:rFonts w:ascii="Times New Roman" w:hAnsi="Times New Roman" w:cs="Times New Roman"/>
          <w:lang w:val="en-US"/>
        </w:rPr>
        <w:t>,</w:t>
      </w:r>
      <w:r w:rsidRPr="006442C4">
        <w:rPr>
          <w:rFonts w:ascii="Times New Roman" w:hAnsi="Times New Roman" w:cs="Times New Roman"/>
          <w:lang w:val="en-US"/>
        </w:rPr>
        <w:t xml:space="preserve"> and we finally chose to use the Eigen Library. The reasons are justified as follows:</w:t>
      </w:r>
    </w:p>
    <w:p w14:paraId="2FA59E0F" w14:textId="2B0897C8" w:rsidR="00FC2432" w:rsidRPr="006442C4" w:rsidRDefault="00FC2432" w:rsidP="004C2E7A">
      <w:pPr>
        <w:pStyle w:val="ListParagraph"/>
        <w:numPr>
          <w:ilvl w:val="0"/>
          <w:numId w:val="1"/>
        </w:numPr>
        <w:spacing w:line="480" w:lineRule="auto"/>
        <w:rPr>
          <w:rFonts w:ascii="Times New Roman" w:hAnsi="Times New Roman" w:cs="Times New Roman"/>
          <w:lang w:val="en-US"/>
        </w:rPr>
      </w:pPr>
      <w:r w:rsidRPr="006442C4">
        <w:rPr>
          <w:rFonts w:ascii="Times New Roman" w:hAnsi="Times New Roman" w:cs="Times New Roman"/>
          <w:lang w:val="en-US"/>
        </w:rPr>
        <w:t>I</w:t>
      </w:r>
      <w:r w:rsidR="004335C0" w:rsidRPr="006442C4">
        <w:rPr>
          <w:rFonts w:ascii="Times New Roman" w:hAnsi="Times New Roman" w:cs="Times New Roman"/>
          <w:lang w:val="en-US"/>
        </w:rPr>
        <w:t>t e</w:t>
      </w:r>
      <w:r w:rsidR="004335C0" w:rsidRPr="006442C4">
        <w:rPr>
          <w:rFonts w:ascii="Times New Roman" w:hAnsi="Times New Roman" w:cs="Times New Roman"/>
          <w:lang w:val="en-US"/>
        </w:rPr>
        <w:t>nable</w:t>
      </w:r>
      <w:r w:rsidR="004335C0" w:rsidRPr="006442C4">
        <w:rPr>
          <w:rFonts w:ascii="Times New Roman" w:hAnsi="Times New Roman" w:cs="Times New Roman"/>
          <w:lang w:val="en-US"/>
        </w:rPr>
        <w:t>s</w:t>
      </w:r>
      <w:r w:rsidR="004335C0" w:rsidRPr="006442C4">
        <w:rPr>
          <w:rFonts w:ascii="Times New Roman" w:hAnsi="Times New Roman" w:cs="Times New Roman"/>
          <w:lang w:val="en-US"/>
        </w:rPr>
        <w:t xml:space="preserve"> us to construct two types of matrix, </w:t>
      </w:r>
      <w:proofErr w:type="gramStart"/>
      <w:r w:rsidR="004335C0" w:rsidRPr="006442C4">
        <w:rPr>
          <w:rFonts w:ascii="Times New Roman" w:hAnsi="Times New Roman" w:cs="Times New Roman"/>
          <w:lang w:val="en-US"/>
        </w:rPr>
        <w:t>Eigen::</w:t>
      </w:r>
      <w:proofErr w:type="spellStart"/>
      <w:proofErr w:type="gramEnd"/>
      <w:r w:rsidR="004335C0" w:rsidRPr="006442C4">
        <w:rPr>
          <w:rFonts w:ascii="Times New Roman" w:hAnsi="Times New Roman" w:cs="Times New Roman"/>
          <w:lang w:val="en-US"/>
        </w:rPr>
        <w:t>MatrixXd</w:t>
      </w:r>
      <w:proofErr w:type="spellEnd"/>
      <w:r w:rsidR="004335C0" w:rsidRPr="006442C4">
        <w:rPr>
          <w:rFonts w:ascii="Times New Roman" w:hAnsi="Times New Roman" w:cs="Times New Roman"/>
          <w:lang w:val="en-US"/>
        </w:rPr>
        <w:t xml:space="preserve"> for double type data matrix and Eigen::</w:t>
      </w:r>
      <w:proofErr w:type="spellStart"/>
      <w:r w:rsidR="004335C0" w:rsidRPr="006442C4">
        <w:rPr>
          <w:rFonts w:ascii="Times New Roman" w:hAnsi="Times New Roman" w:cs="Times New Roman"/>
          <w:lang w:val="en-US"/>
        </w:rPr>
        <w:t>MatrixXcd</w:t>
      </w:r>
      <w:proofErr w:type="spellEnd"/>
      <w:r w:rsidR="004335C0" w:rsidRPr="006442C4">
        <w:rPr>
          <w:rFonts w:ascii="Times New Roman" w:hAnsi="Times New Roman" w:cs="Times New Roman"/>
          <w:lang w:val="en-US"/>
        </w:rPr>
        <w:t xml:space="preserve"> for complex&lt;double&gt; type data. </w:t>
      </w:r>
    </w:p>
    <w:p w14:paraId="03B3A628" w14:textId="77777777" w:rsidR="00FC2432" w:rsidRPr="006442C4" w:rsidRDefault="00FC2432" w:rsidP="00BF705E">
      <w:pPr>
        <w:pStyle w:val="ListParagraph"/>
        <w:spacing w:line="480" w:lineRule="auto"/>
        <w:rPr>
          <w:rFonts w:ascii="Times New Roman" w:hAnsi="Times New Roman" w:cs="Times New Roman"/>
          <w:lang w:val="en-US"/>
        </w:rPr>
      </w:pPr>
    </w:p>
    <w:p w14:paraId="35842EEA" w14:textId="1DF9FF7C" w:rsidR="00FC2432" w:rsidRPr="006442C4" w:rsidRDefault="00FC2432" w:rsidP="004C2E7A">
      <w:pPr>
        <w:pStyle w:val="ListParagraph"/>
        <w:numPr>
          <w:ilvl w:val="0"/>
          <w:numId w:val="1"/>
        </w:numPr>
        <w:spacing w:line="480" w:lineRule="auto"/>
        <w:rPr>
          <w:rFonts w:ascii="Times New Roman" w:hAnsi="Times New Roman" w:cs="Times New Roman"/>
          <w:lang w:val="en-US"/>
        </w:rPr>
      </w:pPr>
      <w:r w:rsidRPr="006442C4">
        <w:rPr>
          <w:rFonts w:ascii="Times New Roman" w:hAnsi="Times New Roman" w:cs="Times New Roman"/>
          <w:lang w:val="en-US"/>
        </w:rPr>
        <w:t>W</w:t>
      </w:r>
      <w:r w:rsidR="004335C0" w:rsidRPr="006442C4">
        <w:rPr>
          <w:rFonts w:ascii="Times New Roman" w:hAnsi="Times New Roman" w:cs="Times New Roman"/>
          <w:lang w:val="en-US"/>
        </w:rPr>
        <w:t>e c</w:t>
      </w:r>
      <w:r w:rsidR="004335C0" w:rsidRPr="006442C4">
        <w:rPr>
          <w:rFonts w:ascii="Times New Roman" w:hAnsi="Times New Roman" w:cs="Times New Roman"/>
          <w:lang w:val="en-US"/>
        </w:rPr>
        <w:t>an access or change the content of the matrix easily.</w:t>
      </w:r>
      <w:r w:rsidR="004335C0" w:rsidRPr="006442C4">
        <w:rPr>
          <w:rFonts w:ascii="Times New Roman" w:hAnsi="Times New Roman" w:cs="Times New Roman"/>
          <w:lang w:val="en-US"/>
        </w:rPr>
        <w:t xml:space="preserve"> </w:t>
      </w:r>
    </w:p>
    <w:p w14:paraId="1ACAFF4E" w14:textId="77777777" w:rsidR="00FC2432" w:rsidRPr="006442C4" w:rsidRDefault="00FC2432" w:rsidP="00BF705E">
      <w:pPr>
        <w:spacing w:line="480" w:lineRule="auto"/>
        <w:rPr>
          <w:rFonts w:ascii="Times New Roman" w:hAnsi="Times New Roman" w:cs="Times New Roman"/>
          <w:lang w:val="en-US"/>
        </w:rPr>
      </w:pPr>
    </w:p>
    <w:p w14:paraId="7FF85EF2" w14:textId="526C22EC" w:rsidR="004335C0" w:rsidRPr="006442C4" w:rsidRDefault="00FC2432" w:rsidP="004C2E7A">
      <w:pPr>
        <w:pStyle w:val="ListParagraph"/>
        <w:numPr>
          <w:ilvl w:val="0"/>
          <w:numId w:val="1"/>
        </w:numPr>
        <w:spacing w:line="480" w:lineRule="auto"/>
        <w:rPr>
          <w:rFonts w:ascii="Times New Roman" w:hAnsi="Times New Roman" w:cs="Times New Roman"/>
          <w:lang w:val="en-US"/>
        </w:rPr>
      </w:pPr>
      <w:r w:rsidRPr="006442C4">
        <w:rPr>
          <w:rFonts w:ascii="Times New Roman" w:hAnsi="Times New Roman" w:cs="Times New Roman"/>
          <w:lang w:val="en-US"/>
        </w:rPr>
        <w:t>I</w:t>
      </w:r>
      <w:r w:rsidR="004335C0" w:rsidRPr="006442C4">
        <w:rPr>
          <w:rFonts w:ascii="Times New Roman" w:hAnsi="Times New Roman" w:cs="Times New Roman"/>
          <w:lang w:val="en-US"/>
        </w:rPr>
        <w:t xml:space="preserve">t </w:t>
      </w:r>
      <w:r w:rsidR="004335C0" w:rsidRPr="006442C4">
        <w:rPr>
          <w:rFonts w:ascii="Times New Roman" w:hAnsi="Times New Roman" w:cs="Times New Roman"/>
          <w:lang w:val="en-US"/>
        </w:rPr>
        <w:t>ha</w:t>
      </w:r>
      <w:r w:rsidR="004335C0" w:rsidRPr="006442C4">
        <w:rPr>
          <w:rFonts w:ascii="Times New Roman" w:hAnsi="Times New Roman" w:cs="Times New Roman"/>
          <w:lang w:val="en-US"/>
        </w:rPr>
        <w:t>s</w:t>
      </w:r>
      <w:r w:rsidR="004335C0" w:rsidRPr="006442C4">
        <w:rPr>
          <w:rFonts w:ascii="Times New Roman" w:hAnsi="Times New Roman" w:cs="Times New Roman"/>
          <w:lang w:val="en-US"/>
        </w:rPr>
        <w:t xml:space="preserve"> the </w:t>
      </w:r>
      <w:r w:rsidR="00886B3A" w:rsidRPr="006442C4">
        <w:rPr>
          <w:rFonts w:ascii="Times New Roman" w:hAnsi="Times New Roman" w:cs="Times New Roman"/>
          <w:lang w:val="en-US"/>
        </w:rPr>
        <w:t>essential</w:t>
      </w:r>
      <w:r w:rsidR="004335C0" w:rsidRPr="006442C4">
        <w:rPr>
          <w:rFonts w:ascii="Times New Roman" w:hAnsi="Times New Roman" w:cs="Times New Roman"/>
          <w:lang w:val="en-US"/>
        </w:rPr>
        <w:t xml:space="preserve"> matrix calculation function. </w:t>
      </w:r>
      <w:r w:rsidR="004335C0" w:rsidRPr="006442C4">
        <w:rPr>
          <w:rFonts w:ascii="Times New Roman" w:hAnsi="Times New Roman" w:cs="Times New Roman"/>
          <w:lang w:val="en-US"/>
        </w:rPr>
        <w:t>For example, w</w:t>
      </w:r>
      <w:r w:rsidR="004335C0" w:rsidRPr="006442C4">
        <w:rPr>
          <w:rFonts w:ascii="Times New Roman" w:hAnsi="Times New Roman" w:cs="Times New Roman"/>
          <w:lang w:val="en-US"/>
        </w:rPr>
        <w:t xml:space="preserve">e can find the inverse of the matrix directly by </w:t>
      </w:r>
      <w:r w:rsidR="004335C0" w:rsidRPr="006442C4">
        <w:rPr>
          <w:rFonts w:ascii="Times New Roman" w:hAnsi="Times New Roman" w:cs="Times New Roman"/>
          <w:lang w:val="en-US"/>
        </w:rPr>
        <w:t xml:space="preserve">using </w:t>
      </w:r>
      <w:proofErr w:type="spellStart"/>
      <w:proofErr w:type="gramStart"/>
      <w:r w:rsidR="004335C0" w:rsidRPr="006442C4">
        <w:rPr>
          <w:rFonts w:ascii="Times New Roman" w:hAnsi="Times New Roman" w:cs="Times New Roman"/>
          <w:lang w:val="en-US"/>
        </w:rPr>
        <w:t>A.inverse</w:t>
      </w:r>
      <w:proofErr w:type="spellEnd"/>
      <w:proofErr w:type="gramEnd"/>
      <w:r w:rsidR="004335C0" w:rsidRPr="006442C4">
        <w:rPr>
          <w:rFonts w:ascii="Times New Roman" w:hAnsi="Times New Roman" w:cs="Times New Roman"/>
          <w:lang w:val="en-US"/>
        </w:rPr>
        <w:t>()</w:t>
      </w:r>
      <w:r w:rsidR="00886B3A" w:rsidRPr="006442C4">
        <w:rPr>
          <w:rFonts w:ascii="Times New Roman" w:hAnsi="Times New Roman" w:cs="Times New Roman"/>
          <w:lang w:val="en-US"/>
        </w:rPr>
        <w:t>,</w:t>
      </w:r>
      <w:r w:rsidR="004335C0" w:rsidRPr="006442C4">
        <w:rPr>
          <w:rFonts w:ascii="Times New Roman" w:hAnsi="Times New Roman" w:cs="Times New Roman"/>
          <w:lang w:val="en-US"/>
        </w:rPr>
        <w:t xml:space="preserve"> and w</w:t>
      </w:r>
      <w:r w:rsidR="004335C0" w:rsidRPr="006442C4">
        <w:rPr>
          <w:rFonts w:ascii="Times New Roman" w:hAnsi="Times New Roman" w:cs="Times New Roman"/>
          <w:lang w:val="en-US"/>
        </w:rPr>
        <w:t xml:space="preserve">e can solve the equation Ax=b through </w:t>
      </w:r>
      <w:proofErr w:type="spellStart"/>
      <w:r w:rsidR="004335C0" w:rsidRPr="006442C4">
        <w:rPr>
          <w:rFonts w:ascii="Times New Roman" w:hAnsi="Times New Roman" w:cs="Times New Roman"/>
          <w:lang w:val="en-US"/>
        </w:rPr>
        <w:t>A.colPivHouseholderQr.solve</w:t>
      </w:r>
      <w:proofErr w:type="spellEnd"/>
      <w:r w:rsidR="004335C0" w:rsidRPr="006442C4">
        <w:rPr>
          <w:rFonts w:ascii="Times New Roman" w:hAnsi="Times New Roman" w:cs="Times New Roman"/>
          <w:lang w:val="en-US"/>
        </w:rPr>
        <w:t>(b)</w:t>
      </w:r>
    </w:p>
    <w:p w14:paraId="1984A61B" w14:textId="77777777" w:rsidR="00600F8A" w:rsidRPr="006442C4" w:rsidRDefault="00600F8A" w:rsidP="00BF705E">
      <w:pPr>
        <w:spacing w:line="480" w:lineRule="auto"/>
        <w:rPr>
          <w:rFonts w:ascii="Times New Roman" w:hAnsi="Times New Roman" w:cs="Times New Roman"/>
          <w:lang w:val="en-US"/>
        </w:rPr>
      </w:pPr>
    </w:p>
    <w:p w14:paraId="2F061CE0" w14:textId="444840F7" w:rsidR="0060370F" w:rsidRPr="006442C4" w:rsidRDefault="00600F8A" w:rsidP="00BF705E">
      <w:pPr>
        <w:spacing w:line="480" w:lineRule="auto"/>
        <w:rPr>
          <w:rFonts w:ascii="Times New Roman" w:hAnsi="Times New Roman" w:cs="Times New Roman"/>
          <w:lang w:val="en-US"/>
        </w:rPr>
      </w:pPr>
      <w:r w:rsidRPr="006442C4">
        <w:rPr>
          <w:rFonts w:ascii="Times New Roman" w:hAnsi="Times New Roman" w:cs="Times New Roman"/>
          <w:lang w:val="en-US"/>
        </w:rPr>
        <w:t>Even though the simulation results of our software packages matched the LT SPICE results, it still possesses some critical weaknesses that need to be addressed:</w:t>
      </w:r>
    </w:p>
    <w:p w14:paraId="5B6473B1" w14:textId="27916FAA" w:rsidR="00600F8A" w:rsidRPr="006442C4" w:rsidRDefault="00600F8A" w:rsidP="004C2E7A">
      <w:pPr>
        <w:pStyle w:val="ListParagraph"/>
        <w:numPr>
          <w:ilvl w:val="0"/>
          <w:numId w:val="7"/>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A few methods we utilized to construct the matrix may be redundant and the program could be optimized further. In this program, since every matrix has some unique characteristics, we build a lot of matrices to meet the requirements of each function. However, some parts of it are redundant. For the construction of the matrix, it seems that the way we built it is not entirely efficient. For most of the cases, we built it row by row. For each row, we have a column loop to fill the data into each cell. Inside this loop, we even designed a third loop to go through all the components in the input vector and find out the components that have the specific two nodes which is suitable to put into a particular position. This whole process can be quite redundant. Apart from that, since we need to find the ground node conductance that should be added into the </w:t>
      </w:r>
      <w:proofErr w:type="spellStart"/>
      <w:r w:rsidRPr="006442C4">
        <w:rPr>
          <w:rFonts w:ascii="Times New Roman" w:hAnsi="Times New Roman" w:cs="Times New Roman"/>
          <w:color w:val="29D2F5"/>
          <w:lang w:val="en-US"/>
        </w:rPr>
        <w:lastRenderedPageBreak/>
        <w:t>tot_cond</w:t>
      </w:r>
      <w:proofErr w:type="spellEnd"/>
      <w:r w:rsidRPr="006442C4">
        <w:rPr>
          <w:rFonts w:ascii="Times New Roman" w:hAnsi="Times New Roman" w:cs="Times New Roman"/>
          <w:color w:val="29D2F5"/>
          <w:lang w:val="en-US"/>
        </w:rPr>
        <w:t xml:space="preserve"> </w:t>
      </w:r>
      <w:r w:rsidRPr="006442C4">
        <w:rPr>
          <w:rFonts w:ascii="Times New Roman" w:hAnsi="Times New Roman" w:cs="Times New Roman"/>
          <w:lang w:val="en-US"/>
        </w:rPr>
        <w:t xml:space="preserve">as mentioned before, theoretically, we only need one loop for each row to search for the component that contains the ground node. However, due to this three-loop configuration, we have to get the </w:t>
      </w:r>
      <w:proofErr w:type="spellStart"/>
      <w:r w:rsidRPr="006442C4">
        <w:rPr>
          <w:rFonts w:ascii="Times New Roman" w:hAnsi="Times New Roman" w:cs="Times New Roman"/>
          <w:color w:val="29D2F5"/>
          <w:lang w:val="en-US"/>
        </w:rPr>
        <w:t>ground_cond</w:t>
      </w:r>
      <w:proofErr w:type="spellEnd"/>
      <w:r w:rsidRPr="006442C4">
        <w:rPr>
          <w:rFonts w:ascii="Times New Roman" w:hAnsi="Times New Roman" w:cs="Times New Roman"/>
          <w:color w:val="29D2F5"/>
          <w:lang w:val="en-US"/>
        </w:rPr>
        <w:t xml:space="preserve"> </w:t>
      </w:r>
      <w:r w:rsidRPr="006442C4">
        <w:rPr>
          <w:rFonts w:ascii="Times New Roman" w:hAnsi="Times New Roman" w:cs="Times New Roman"/>
          <w:lang w:val="en-US"/>
        </w:rPr>
        <w:t>many times and only take the value of the final one. This could be quite wasteful.</w:t>
      </w:r>
    </w:p>
    <w:p w14:paraId="117598BD" w14:textId="6771452D" w:rsidR="00600F8A" w:rsidRPr="006442C4" w:rsidRDefault="00600F8A" w:rsidP="00BF705E">
      <w:pPr>
        <w:pStyle w:val="ListParagraph"/>
        <w:spacing w:line="480" w:lineRule="auto"/>
        <w:jc w:val="both"/>
        <w:rPr>
          <w:rFonts w:ascii="Times New Roman" w:hAnsi="Times New Roman" w:cs="Times New Roman"/>
          <w:lang w:val="en-US"/>
        </w:rPr>
      </w:pPr>
    </w:p>
    <w:p w14:paraId="31960F14" w14:textId="45A0CEEA" w:rsidR="00600F8A" w:rsidRPr="006442C4" w:rsidRDefault="00600F8A" w:rsidP="004C2E7A">
      <w:pPr>
        <w:pStyle w:val="ListParagraph"/>
        <w:numPr>
          <w:ilvl w:val="0"/>
          <w:numId w:val="7"/>
        </w:numPr>
        <w:spacing w:line="480" w:lineRule="auto"/>
        <w:rPr>
          <w:rFonts w:ascii="Times New Roman" w:hAnsi="Times New Roman" w:cs="Times New Roman"/>
          <w:lang w:val="en-US"/>
        </w:rPr>
      </w:pPr>
      <w:r w:rsidRPr="006442C4">
        <w:rPr>
          <w:rFonts w:ascii="Times New Roman" w:hAnsi="Times New Roman" w:cs="Times New Roman"/>
          <w:lang w:val="en-US"/>
        </w:rPr>
        <w:t>It is suspected that the state of BJTs and MOSFETs cannot be changed during the process of Newton Raphson method and it is easy to diverge during state changes.</w:t>
      </w:r>
    </w:p>
    <w:p w14:paraId="2DE293EB" w14:textId="77777777" w:rsidR="00600F8A" w:rsidRPr="006442C4" w:rsidRDefault="00600F8A" w:rsidP="00BF705E">
      <w:pPr>
        <w:pStyle w:val="ListParagraph"/>
        <w:spacing w:line="480" w:lineRule="auto"/>
        <w:rPr>
          <w:rFonts w:ascii="Times New Roman" w:hAnsi="Times New Roman" w:cs="Times New Roman"/>
          <w:lang w:val="en-US"/>
        </w:rPr>
      </w:pPr>
    </w:p>
    <w:p w14:paraId="452EC258" w14:textId="4DBC32D5" w:rsidR="00600F8A" w:rsidRPr="006442C4" w:rsidRDefault="00600F8A" w:rsidP="004C2E7A">
      <w:pPr>
        <w:pStyle w:val="ListParagraph"/>
        <w:numPr>
          <w:ilvl w:val="0"/>
          <w:numId w:val="7"/>
        </w:numPr>
        <w:spacing w:line="480" w:lineRule="auto"/>
        <w:rPr>
          <w:rFonts w:ascii="Times New Roman" w:hAnsi="Times New Roman" w:cs="Times New Roman"/>
          <w:lang w:val="en-US"/>
        </w:rPr>
      </w:pPr>
      <w:r w:rsidRPr="006442C4">
        <w:rPr>
          <w:rFonts w:ascii="Times New Roman" w:hAnsi="Times New Roman" w:cs="Times New Roman"/>
          <w:lang w:val="en-US"/>
        </w:rPr>
        <w:t>The program has limited features since it only performs dc and ac small-signal analysis, wherein LT SPICE, simulation commands such as transient, noise, and dc sweep can be conducted as well.</w:t>
      </w:r>
    </w:p>
    <w:p w14:paraId="49A0C8FC" w14:textId="77777777" w:rsidR="00600F8A" w:rsidRPr="006442C4" w:rsidRDefault="00600F8A" w:rsidP="00BF705E">
      <w:pPr>
        <w:pStyle w:val="ListParagraph"/>
        <w:spacing w:line="480" w:lineRule="auto"/>
        <w:rPr>
          <w:rFonts w:ascii="Times New Roman" w:hAnsi="Times New Roman" w:cs="Times New Roman"/>
          <w:lang w:val="en-US"/>
        </w:rPr>
      </w:pPr>
    </w:p>
    <w:p w14:paraId="5269FD2C" w14:textId="77777777" w:rsidR="00600F8A" w:rsidRPr="006442C4" w:rsidRDefault="00600F8A" w:rsidP="004C2E7A">
      <w:pPr>
        <w:pStyle w:val="ListParagraph"/>
        <w:numPr>
          <w:ilvl w:val="0"/>
          <w:numId w:val="7"/>
        </w:numPr>
        <w:spacing w:line="480" w:lineRule="auto"/>
        <w:jc w:val="both"/>
        <w:rPr>
          <w:rFonts w:ascii="Times New Roman" w:hAnsi="Times New Roman" w:cs="Times New Roman"/>
          <w:lang w:val="en-US"/>
        </w:rPr>
      </w:pPr>
      <w:r w:rsidRPr="006442C4">
        <w:rPr>
          <w:rFonts w:ascii="Times New Roman" w:hAnsi="Times New Roman" w:cs="Times New Roman"/>
          <w:lang w:val="en-US"/>
        </w:rPr>
        <w:t>Even though the software package successfully serves the purpose of circuit simulation. The functional requirements of the input netlist file could be laborious and complicated for circuits with great complexity because it requires the user to look at the circuit diagram and identify components and the nodes it is connected to. Also, there is no visual representation of the circuit in any form. If more time is given, we can come up with a human-friendlier user interface that allows the user to visualize the circuit and the simulation process</w:t>
      </w:r>
    </w:p>
    <w:p w14:paraId="574693CB" w14:textId="6746892A" w:rsidR="00600F8A" w:rsidRPr="006442C4" w:rsidRDefault="00600F8A" w:rsidP="00BF705E">
      <w:pPr>
        <w:pStyle w:val="ListParagraph"/>
        <w:spacing w:line="480" w:lineRule="auto"/>
        <w:rPr>
          <w:rFonts w:ascii="Times New Roman" w:hAnsi="Times New Roman" w:cs="Times New Roman"/>
          <w:lang w:val="en-US"/>
        </w:rPr>
      </w:pPr>
    </w:p>
    <w:p w14:paraId="2C43FD9D" w14:textId="77777777" w:rsidR="00600F8A" w:rsidRPr="006442C4" w:rsidRDefault="00600F8A" w:rsidP="004C2E7A">
      <w:pPr>
        <w:pStyle w:val="ListParagraph"/>
        <w:numPr>
          <w:ilvl w:val="0"/>
          <w:numId w:val="7"/>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Because there is a variety of models for the non-linear components (BJTs, MOSFETs, and Diodes) and the fact that their parameters have to be pre-defined first, we have chosen a specific model for each device (e.g., 2N222 for NPN BJT). Therefore, it limits the range of our simulation program to specific models, reducing the program's effectiveness. Also, we failed to find the value for channel width and channel length for </w:t>
      </w:r>
      <w:r w:rsidRPr="006442C4">
        <w:rPr>
          <w:rFonts w:ascii="Times New Roman" w:eastAsia="Times New Roman" w:hAnsi="Times New Roman" w:cs="Times New Roman"/>
          <w:lang w:val="en-US"/>
        </w:rPr>
        <w:lastRenderedPageBreak/>
        <w:t xml:space="preserve">MOSFETs when calculating the conductivity parameter after spending an enormous amount of time digging into the internet. We first chose to approximated values, but the results diverged heavily from the LT SPICE simulation. </w:t>
      </w:r>
    </w:p>
    <w:p w14:paraId="78E1479A" w14:textId="7A50995B" w:rsidR="00600F8A" w:rsidRPr="006442C4" w:rsidRDefault="00600F8A" w:rsidP="00BF705E">
      <w:pPr>
        <w:spacing w:line="480" w:lineRule="auto"/>
        <w:jc w:val="center"/>
        <w:rPr>
          <w:rFonts w:ascii="Times New Roman" w:hAnsi="Times New Roman" w:cs="Times New Roman"/>
          <w:noProof/>
        </w:rPr>
      </w:pPr>
      <w:r w:rsidRPr="006442C4">
        <w:rPr>
          <w:rFonts w:ascii="Times New Roman" w:eastAsia="Times New Roman" w:hAnsi="Times New Roman" w:cs="Times New Roman"/>
          <w:lang w:val="en-US"/>
        </w:rPr>
        <w:drawing>
          <wp:inline distT="0" distB="0" distL="0" distR="0" wp14:anchorId="71AD996F" wp14:editId="2BE4228C">
            <wp:extent cx="2177209" cy="1685131"/>
            <wp:effectExtent l="0" t="0" r="0" b="4445"/>
            <wp:docPr id="99" name="Picture 9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schematic&#10;&#10;Description automatically generated"/>
                    <pic:cNvPicPr/>
                  </pic:nvPicPr>
                  <pic:blipFill>
                    <a:blip r:embed="rId79"/>
                    <a:stretch>
                      <a:fillRect/>
                    </a:stretch>
                  </pic:blipFill>
                  <pic:spPr>
                    <a:xfrm>
                      <a:off x="0" y="0"/>
                      <a:ext cx="2198845" cy="1701877"/>
                    </a:xfrm>
                    <a:prstGeom prst="rect">
                      <a:avLst/>
                    </a:prstGeom>
                  </pic:spPr>
                </pic:pic>
              </a:graphicData>
            </a:graphic>
          </wp:inline>
        </w:drawing>
      </w:r>
      <w:r w:rsidRPr="006442C4">
        <w:rPr>
          <w:rFonts w:ascii="Times New Roman" w:eastAsia="Times New Roman" w:hAnsi="Times New Roman" w:cs="Times New Roman"/>
          <w:lang w:val="en-US"/>
        </w:rPr>
        <w:drawing>
          <wp:inline distT="0" distB="0" distL="0" distR="0" wp14:anchorId="6A0E2C00" wp14:editId="3CBADF5B">
            <wp:extent cx="2556731" cy="1678782"/>
            <wp:effectExtent l="0" t="0" r="0" b="0"/>
            <wp:docPr id="100" name="Picture 10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pic:nvPicPr>
                  <pic:blipFill>
                    <a:blip r:embed="rId80"/>
                    <a:stretch>
                      <a:fillRect/>
                    </a:stretch>
                  </pic:blipFill>
                  <pic:spPr>
                    <a:xfrm>
                      <a:off x="0" y="0"/>
                      <a:ext cx="2568429" cy="1686463"/>
                    </a:xfrm>
                    <a:prstGeom prst="rect">
                      <a:avLst/>
                    </a:prstGeom>
                  </pic:spPr>
                </pic:pic>
              </a:graphicData>
            </a:graphic>
          </wp:inline>
        </w:drawing>
      </w:r>
    </w:p>
    <w:p w14:paraId="01183A5D" w14:textId="6B4329E5" w:rsidR="00DB0243" w:rsidRPr="006442C4" w:rsidRDefault="00DB0243" w:rsidP="00BF705E">
      <w:pPr>
        <w:spacing w:line="480" w:lineRule="auto"/>
        <w:rPr>
          <w:rFonts w:ascii="Times New Roman" w:hAnsi="Times New Roman" w:cs="Times New Roman"/>
          <w:noProof/>
        </w:rPr>
      </w:pPr>
      <w:r w:rsidRPr="006442C4">
        <w:rPr>
          <w:rFonts w:ascii="Times New Roman" w:hAnsi="Times New Roman" w:cs="Times New Roman"/>
          <w:noProof/>
        </w:rPr>
        <w:t xml:space="preserve">                                   (Figure 57)                                            (Figure 58)</w:t>
      </w:r>
    </w:p>
    <w:p w14:paraId="6DBACE67" w14:textId="7D5C33F5" w:rsidR="00EF31D5" w:rsidRPr="006442C4" w:rsidRDefault="00600F8A"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Therefore, we created a new model in LT SPICE for MOSFET with parameters we found on the internet and used that in our program. The results matched the LT SPICE simulation. </w:t>
      </w:r>
    </w:p>
    <w:p w14:paraId="55422BD9" w14:textId="77777777" w:rsidR="00EF31D5" w:rsidRPr="006442C4" w:rsidRDefault="00EF31D5" w:rsidP="00BF705E">
      <w:pPr>
        <w:pStyle w:val="ListParagraph"/>
        <w:spacing w:line="480" w:lineRule="auto"/>
        <w:jc w:val="both"/>
        <w:rPr>
          <w:rFonts w:ascii="Times New Roman" w:eastAsia="Times New Roman" w:hAnsi="Times New Roman" w:cs="Times New Roman"/>
          <w:lang w:val="en-US"/>
        </w:rPr>
      </w:pPr>
    </w:p>
    <w:p w14:paraId="30E18F70" w14:textId="6BDF1EC0" w:rsidR="0060370F" w:rsidRPr="006442C4" w:rsidRDefault="00EF31D5" w:rsidP="004C2E7A">
      <w:pPr>
        <w:pStyle w:val="ListParagraph"/>
        <w:numPr>
          <w:ilvl w:val="0"/>
          <w:numId w:val="10"/>
        </w:numPr>
        <w:spacing w:line="480" w:lineRule="auto"/>
        <w:jc w:val="both"/>
        <w:rPr>
          <w:rFonts w:ascii="Times New Roman" w:hAnsi="Times New Roman" w:cs="Times New Roman"/>
          <w:noProof/>
        </w:rPr>
      </w:pPr>
      <w:r w:rsidRPr="006442C4">
        <w:rPr>
          <w:rFonts w:ascii="Times New Roman" w:eastAsia="Times New Roman" w:hAnsi="Times New Roman" w:cs="Times New Roman"/>
          <w:lang w:val="en-US"/>
        </w:rPr>
        <w:t>Lastly, there are still some bugs in the program that we have not solved yet. It happens when the non-linear components are in a state different from what we assume it to be. This makes our Newton Raphson method diverge sometimes. Our assumption for this problem is that Newton Raphson might work only when those components are in the same state</w:t>
      </w:r>
      <w:r w:rsidR="00E60CE2" w:rsidRPr="006442C4">
        <w:rPr>
          <w:rFonts w:ascii="Times New Roman" w:eastAsia="Times New Roman" w:hAnsi="Times New Roman" w:cs="Times New Roman"/>
          <w:lang w:val="en-US"/>
        </w:rPr>
        <w:t xml:space="preserve">. </w:t>
      </w:r>
      <w:r w:rsidRPr="006442C4">
        <w:rPr>
          <w:rFonts w:ascii="Times New Roman" w:hAnsi="Times New Roman" w:cs="Times New Roman"/>
          <w:noProof/>
        </w:rPr>
        <w:t>In the LT SPICE simulation, the op analysis result is also confusing. It does not meet Ebers–Moll equations we found for BJTs in saturation state. Because of the time limit, we have to leave this for further investigation after the submission of our work.</w:t>
      </w:r>
    </w:p>
    <w:p w14:paraId="41DD19C2" w14:textId="5A320044" w:rsidR="00EF31D5" w:rsidRPr="006442C4" w:rsidRDefault="00EF31D5" w:rsidP="00BF705E">
      <w:pPr>
        <w:spacing w:line="480" w:lineRule="auto"/>
        <w:rPr>
          <w:rFonts w:ascii="Times New Roman" w:hAnsi="Times New Roman" w:cs="Times New Roman"/>
          <w:lang w:val="en-US"/>
        </w:rPr>
      </w:pPr>
    </w:p>
    <w:p w14:paraId="4B4113E8" w14:textId="77777777" w:rsidR="00EF31D5" w:rsidRPr="006442C4" w:rsidRDefault="00EF31D5" w:rsidP="00BF705E">
      <w:pPr>
        <w:spacing w:line="480" w:lineRule="auto"/>
        <w:rPr>
          <w:rFonts w:ascii="Times New Roman" w:hAnsi="Times New Roman" w:cs="Times New Roman"/>
          <w:lang w:val="en-US"/>
        </w:rPr>
      </w:pPr>
    </w:p>
    <w:p w14:paraId="1578ADB1" w14:textId="77777777" w:rsidR="005F25B6" w:rsidRPr="006442C4" w:rsidRDefault="005F25B6" w:rsidP="00BF705E">
      <w:pPr>
        <w:spacing w:line="480" w:lineRule="auto"/>
        <w:rPr>
          <w:rFonts w:ascii="Times New Roman" w:hAnsi="Times New Roman" w:cs="Times New Roman"/>
          <w:lang w:val="en-US"/>
        </w:rPr>
      </w:pPr>
    </w:p>
    <w:p w14:paraId="50E35344" w14:textId="77777777" w:rsidR="005F25B6" w:rsidRPr="006442C4" w:rsidRDefault="005F25B6" w:rsidP="00BF705E">
      <w:pPr>
        <w:spacing w:line="480" w:lineRule="auto"/>
        <w:rPr>
          <w:rFonts w:ascii="Times New Roman" w:hAnsi="Times New Roman" w:cs="Times New Roman"/>
          <w:lang w:val="en-US"/>
        </w:rPr>
      </w:pPr>
    </w:p>
    <w:p w14:paraId="462C94CE" w14:textId="3BFE409A" w:rsidR="00600F8A" w:rsidRPr="006442C4" w:rsidRDefault="00600F8A" w:rsidP="00BF705E">
      <w:pPr>
        <w:spacing w:line="480" w:lineRule="auto"/>
        <w:rPr>
          <w:rFonts w:ascii="Times New Roman" w:hAnsi="Times New Roman" w:cs="Times New Roman"/>
          <w:lang w:val="en-US"/>
        </w:rPr>
      </w:pPr>
      <w:r w:rsidRPr="006442C4">
        <w:rPr>
          <w:rFonts w:ascii="Times New Roman" w:hAnsi="Times New Roman" w:cs="Times New Roman"/>
          <w:lang w:val="en-US"/>
        </w:rPr>
        <w:lastRenderedPageBreak/>
        <w:t>Despite the weaknesses, our design does have outstanding strengths:</w:t>
      </w:r>
    </w:p>
    <w:p w14:paraId="6E202009" w14:textId="6179E4DD" w:rsidR="00600F8A" w:rsidRPr="006442C4" w:rsidRDefault="004335C0" w:rsidP="004C2E7A">
      <w:pPr>
        <w:pStyle w:val="ListParagraph"/>
        <w:numPr>
          <w:ilvl w:val="0"/>
          <w:numId w:val="8"/>
        </w:numPr>
        <w:spacing w:line="480" w:lineRule="auto"/>
        <w:jc w:val="both"/>
        <w:rPr>
          <w:rFonts w:ascii="Times New Roman" w:hAnsi="Times New Roman" w:cs="Times New Roman"/>
          <w:lang w:val="en-US"/>
        </w:rPr>
      </w:pPr>
      <w:bookmarkStart w:id="270" w:name="OLE_LINK51"/>
      <w:bookmarkStart w:id="271" w:name="OLE_LINK52"/>
      <w:r w:rsidRPr="006442C4">
        <w:rPr>
          <w:rFonts w:ascii="Times New Roman" w:hAnsi="Times New Roman" w:cs="Times New Roman"/>
          <w:lang w:val="en-US"/>
        </w:rPr>
        <w:t>We carefully consider</w:t>
      </w:r>
      <w:r w:rsidRPr="006442C4">
        <w:rPr>
          <w:rFonts w:ascii="Times New Roman" w:hAnsi="Times New Roman" w:cs="Times New Roman"/>
          <w:lang w:val="en-US"/>
        </w:rPr>
        <w:t>ed</w:t>
      </w:r>
      <w:r w:rsidRPr="006442C4">
        <w:rPr>
          <w:rFonts w:ascii="Times New Roman" w:hAnsi="Times New Roman" w:cs="Times New Roman"/>
          <w:lang w:val="en-US"/>
        </w:rPr>
        <w:t xml:space="preserve"> all the components provided</w:t>
      </w:r>
      <w:r w:rsidRPr="006442C4">
        <w:rPr>
          <w:rFonts w:ascii="Times New Roman" w:hAnsi="Times New Roman" w:cs="Times New Roman"/>
          <w:lang w:val="en-US"/>
        </w:rPr>
        <w:t xml:space="preserve"> and designed p</w:t>
      </w:r>
      <w:r w:rsidRPr="006442C4">
        <w:rPr>
          <w:rFonts w:ascii="Times New Roman" w:hAnsi="Times New Roman" w:cs="Times New Roman"/>
          <w:lang w:val="en-US"/>
        </w:rPr>
        <w:t>arameter calculation</w:t>
      </w:r>
      <w:r w:rsidR="00886B3A" w:rsidRPr="006442C4">
        <w:rPr>
          <w:rFonts w:ascii="Times New Roman" w:hAnsi="Times New Roman" w:cs="Times New Roman"/>
          <w:lang w:val="en-US"/>
        </w:rPr>
        <w:t>s</w:t>
      </w:r>
      <w:r w:rsidR="00506B3B" w:rsidRPr="006442C4">
        <w:rPr>
          <w:rFonts w:ascii="Times New Roman" w:hAnsi="Times New Roman" w:cs="Times New Roman"/>
          <w:lang w:val="en-US"/>
        </w:rPr>
        <w:t>.</w:t>
      </w:r>
      <w:bookmarkEnd w:id="270"/>
      <w:bookmarkEnd w:id="271"/>
    </w:p>
    <w:p w14:paraId="1C4DEC32" w14:textId="77777777" w:rsidR="00600F8A" w:rsidRPr="006442C4" w:rsidRDefault="00600F8A" w:rsidP="00BF705E">
      <w:pPr>
        <w:pStyle w:val="ListParagraph"/>
        <w:spacing w:line="480" w:lineRule="auto"/>
        <w:jc w:val="both"/>
        <w:rPr>
          <w:rFonts w:ascii="Times New Roman" w:hAnsi="Times New Roman" w:cs="Times New Roman"/>
          <w:lang w:val="en-US"/>
        </w:rPr>
      </w:pPr>
    </w:p>
    <w:p w14:paraId="22399A1B" w14:textId="77777777" w:rsidR="00600F8A" w:rsidRPr="006442C4" w:rsidRDefault="004335C0"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We </w:t>
      </w:r>
      <w:r w:rsidRPr="006442C4">
        <w:rPr>
          <w:rFonts w:ascii="Times New Roman" w:hAnsi="Times New Roman" w:cs="Times New Roman"/>
          <w:lang w:val="en-US"/>
        </w:rPr>
        <w:t>have taken</w:t>
      </w:r>
      <w:r w:rsidRPr="006442C4">
        <w:rPr>
          <w:rFonts w:ascii="Times New Roman" w:hAnsi="Times New Roman" w:cs="Times New Roman"/>
          <w:lang w:val="en-US"/>
        </w:rPr>
        <w:t xml:space="preserve"> all the different connection</w:t>
      </w:r>
      <w:r w:rsidRPr="006442C4">
        <w:rPr>
          <w:rFonts w:ascii="Times New Roman" w:hAnsi="Times New Roman" w:cs="Times New Roman"/>
          <w:lang w:val="en-US"/>
        </w:rPr>
        <w:t>s</w:t>
      </w:r>
      <w:r w:rsidRPr="006442C4">
        <w:rPr>
          <w:rFonts w:ascii="Times New Roman" w:hAnsi="Times New Roman" w:cs="Times New Roman"/>
          <w:lang w:val="en-US"/>
        </w:rPr>
        <w:t xml:space="preserve"> for each component</w:t>
      </w:r>
      <w:r w:rsidRPr="006442C4">
        <w:rPr>
          <w:rFonts w:ascii="Times New Roman" w:hAnsi="Times New Roman" w:cs="Times New Roman"/>
          <w:lang w:val="en-US"/>
        </w:rPr>
        <w:t xml:space="preserve"> into account</w:t>
      </w:r>
      <w:r w:rsidRPr="006442C4">
        <w:rPr>
          <w:rFonts w:ascii="Times New Roman" w:hAnsi="Times New Roman" w:cs="Times New Roman"/>
          <w:lang w:val="en-US"/>
        </w:rPr>
        <w:t xml:space="preserve">. For example, whether </w:t>
      </w:r>
      <w:r w:rsidRPr="006442C4">
        <w:rPr>
          <w:rFonts w:ascii="Times New Roman" w:hAnsi="Times New Roman" w:cs="Times New Roman"/>
          <w:lang w:val="en-US"/>
        </w:rPr>
        <w:t>a</w:t>
      </w:r>
      <w:r w:rsidRPr="006442C4">
        <w:rPr>
          <w:rFonts w:ascii="Times New Roman" w:hAnsi="Times New Roman" w:cs="Times New Roman"/>
          <w:lang w:val="en-US"/>
        </w:rPr>
        <w:t xml:space="preserve"> voltage source </w:t>
      </w:r>
      <w:r w:rsidRPr="006442C4">
        <w:rPr>
          <w:rFonts w:ascii="Times New Roman" w:hAnsi="Times New Roman" w:cs="Times New Roman"/>
          <w:lang w:val="en-US"/>
        </w:rPr>
        <w:t xml:space="preserve">has one or neither node </w:t>
      </w:r>
      <w:r w:rsidRPr="006442C4">
        <w:rPr>
          <w:rFonts w:ascii="Times New Roman" w:hAnsi="Times New Roman" w:cs="Times New Roman"/>
          <w:lang w:val="en-US"/>
        </w:rPr>
        <w:t xml:space="preserve">connecting to the ground </w:t>
      </w:r>
      <w:r w:rsidRPr="006442C4">
        <w:rPr>
          <w:rFonts w:ascii="Times New Roman" w:hAnsi="Times New Roman" w:cs="Times New Roman"/>
          <w:lang w:val="en-US"/>
        </w:rPr>
        <w:t>had been thoroughly considered because ways of connections</w:t>
      </w:r>
      <w:r w:rsidRPr="006442C4">
        <w:rPr>
          <w:rFonts w:ascii="Times New Roman" w:hAnsi="Times New Roman" w:cs="Times New Roman"/>
          <w:lang w:val="en-US"/>
        </w:rPr>
        <w:t xml:space="preserve"> </w:t>
      </w:r>
      <w:r w:rsidRPr="006442C4">
        <w:rPr>
          <w:rFonts w:ascii="Times New Roman" w:hAnsi="Times New Roman" w:cs="Times New Roman"/>
          <w:lang w:val="en-US"/>
        </w:rPr>
        <w:t>could</w:t>
      </w:r>
      <w:r w:rsidRPr="006442C4">
        <w:rPr>
          <w:rFonts w:ascii="Times New Roman" w:hAnsi="Times New Roman" w:cs="Times New Roman"/>
          <w:lang w:val="en-US"/>
        </w:rPr>
        <w:t xml:space="preserve"> </w:t>
      </w:r>
      <w:r w:rsidRPr="006442C4">
        <w:rPr>
          <w:rFonts w:ascii="Times New Roman" w:hAnsi="Times New Roman" w:cs="Times New Roman"/>
          <w:lang w:val="en-US"/>
        </w:rPr>
        <w:t>have an impact on</w:t>
      </w:r>
      <w:r w:rsidRPr="006442C4">
        <w:rPr>
          <w:rFonts w:ascii="Times New Roman" w:hAnsi="Times New Roman" w:cs="Times New Roman"/>
          <w:lang w:val="en-US"/>
        </w:rPr>
        <w:t xml:space="preserve"> the size and the </w:t>
      </w:r>
      <w:r w:rsidRPr="006442C4">
        <w:rPr>
          <w:rFonts w:ascii="Times New Roman" w:hAnsi="Times New Roman" w:cs="Times New Roman"/>
          <w:lang w:val="en-US"/>
        </w:rPr>
        <w:t>structure</w:t>
      </w:r>
      <w:r w:rsidRPr="006442C4">
        <w:rPr>
          <w:rFonts w:ascii="Times New Roman" w:hAnsi="Times New Roman" w:cs="Times New Roman"/>
          <w:lang w:val="en-US"/>
        </w:rPr>
        <w:t xml:space="preserve"> of the matrix. </w:t>
      </w:r>
    </w:p>
    <w:p w14:paraId="16D9D374" w14:textId="77777777" w:rsidR="00600F8A" w:rsidRPr="006442C4" w:rsidRDefault="00600F8A" w:rsidP="00BF705E">
      <w:pPr>
        <w:pStyle w:val="ListParagraph"/>
        <w:spacing w:line="480" w:lineRule="auto"/>
        <w:jc w:val="both"/>
        <w:rPr>
          <w:rFonts w:ascii="Times New Roman" w:hAnsi="Times New Roman" w:cs="Times New Roman"/>
          <w:lang w:val="en-US"/>
        </w:rPr>
      </w:pPr>
    </w:p>
    <w:p w14:paraId="526F6CA8" w14:textId="3618152D" w:rsidR="00600F8A"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We also came up with an intelligent algorithm to handle the short circuit condition in which some of the components might be short-circuited under DC and AC analysis. Although it could be challenging to deal with the short circuit situation, one valid and straightforward shortcut is to use the infinite value (probably the maximum of double type data) for the conductance between the two nodes. However, higher precision is the ultimate goal we wanted to achieve, and therefore we designed a more complex but more precise way to do it correctly. We wrote several functions to change the node. For example, we created a function to delete the component connected to the two nodes which are short-circuited. Besides, this function could also automatically keep one node and makes all the components connected to the other node connect to it instead.</w:t>
      </w:r>
    </w:p>
    <w:p w14:paraId="7F829A17" w14:textId="77777777" w:rsidR="00600F8A" w:rsidRPr="006442C4" w:rsidRDefault="00600F8A" w:rsidP="00BF705E">
      <w:pPr>
        <w:pStyle w:val="ListParagraph"/>
        <w:spacing w:line="480" w:lineRule="auto"/>
        <w:jc w:val="both"/>
        <w:rPr>
          <w:rFonts w:ascii="Times New Roman" w:hAnsi="Times New Roman" w:cs="Times New Roman"/>
          <w:lang w:val="en-US"/>
        </w:rPr>
      </w:pPr>
    </w:p>
    <w:p w14:paraId="34D2394F" w14:textId="7F329349" w:rsidR="008F502B"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We have done a few measures to improve the accuracy of our program. Higher accuracy comes from better equations. For MOSFETs, we obtained different equations involving considerations of early voltage for </w:t>
      </w:r>
      <w:proofErr w:type="spellStart"/>
      <w:r w:rsidRPr="006442C4">
        <w:rPr>
          <w:rFonts w:ascii="Times New Roman" w:hAnsi="Times New Roman" w:cs="Times New Roman"/>
          <w:lang w:val="en-US"/>
        </w:rPr>
        <w:t>nMOS</w:t>
      </w:r>
      <w:proofErr w:type="spellEnd"/>
      <w:r w:rsidRPr="006442C4">
        <w:rPr>
          <w:rFonts w:ascii="Times New Roman" w:hAnsi="Times New Roman" w:cs="Times New Roman"/>
          <w:lang w:val="en-US"/>
        </w:rPr>
        <w:t xml:space="preserve"> and </w:t>
      </w:r>
      <w:proofErr w:type="spellStart"/>
      <w:r w:rsidRPr="006442C4">
        <w:rPr>
          <w:rFonts w:ascii="Times New Roman" w:hAnsi="Times New Roman" w:cs="Times New Roman"/>
          <w:lang w:val="en-US"/>
        </w:rPr>
        <w:t>pMOS</w:t>
      </w:r>
      <w:proofErr w:type="spellEnd"/>
      <w:r w:rsidRPr="006442C4">
        <w:rPr>
          <w:rFonts w:ascii="Times New Roman" w:hAnsi="Times New Roman" w:cs="Times New Roman"/>
          <w:lang w:val="en-US"/>
        </w:rPr>
        <w:t xml:space="preserve"> in 3 operating modes from the lecture notes. For BJTs, we also considered two models: NPN and PNP. We could simply use a single general equation given in the lecture for all four operating modes </w:t>
      </w:r>
      <w:r w:rsidRPr="006442C4">
        <w:rPr>
          <w:rFonts w:ascii="Times New Roman" w:hAnsi="Times New Roman" w:cs="Times New Roman"/>
          <w:lang w:val="en-US"/>
        </w:rPr>
        <w:lastRenderedPageBreak/>
        <w:t xml:space="preserve">for ease of calculation. However, the equation does not take early voltage into consideration that would affect the current calculations in a significant voltage situation. As a result, we chose to apply the equation that includes early voltage as a variable for the active mode and conducted research and discovered the </w:t>
      </w:r>
      <w:proofErr w:type="spellStart"/>
      <w:r w:rsidRPr="006442C4">
        <w:rPr>
          <w:rFonts w:ascii="Times New Roman" w:hAnsi="Times New Roman" w:cs="Times New Roman"/>
          <w:lang w:val="en-US"/>
        </w:rPr>
        <w:t>unapproximated</w:t>
      </w:r>
      <w:proofErr w:type="spellEnd"/>
      <w:r w:rsidRPr="006442C4">
        <w:rPr>
          <w:rFonts w:ascii="Times New Roman" w:hAnsi="Times New Roman" w:cs="Times New Roman"/>
          <w:lang w:val="en-US"/>
        </w:rPr>
        <w:t xml:space="preserve"> </w:t>
      </w:r>
      <w:proofErr w:type="spellStart"/>
      <w:r w:rsidRPr="006442C4">
        <w:rPr>
          <w:rFonts w:ascii="Times New Roman" w:hAnsi="Times New Roman" w:cs="Times New Roman"/>
          <w:lang w:val="en-US"/>
        </w:rPr>
        <w:t>Ebers</w:t>
      </w:r>
      <w:proofErr w:type="spellEnd"/>
      <w:r w:rsidRPr="006442C4">
        <w:rPr>
          <w:rFonts w:ascii="Times New Roman" w:hAnsi="Times New Roman" w:cs="Times New Roman"/>
          <w:lang w:val="en-US"/>
        </w:rPr>
        <w:t xml:space="preserve">-Moll equations for the rest three operating modes. Apart from that, in terms of the iteration algorithm, we designed in a way such that the iteration will keep running until the difference between the two voltage vectors is less than 0.0001, up to four decimal places.  </w:t>
      </w:r>
      <w:r w:rsidR="004335C0" w:rsidRPr="006442C4">
        <w:rPr>
          <w:rFonts w:ascii="Times New Roman" w:hAnsi="Times New Roman" w:cs="Times New Roman"/>
          <w:lang w:val="en-US"/>
        </w:rPr>
        <w:t xml:space="preserve"> </w:t>
      </w:r>
    </w:p>
    <w:p w14:paraId="52495CE4" w14:textId="77777777" w:rsidR="00410DC3" w:rsidRPr="006442C4" w:rsidRDefault="00410DC3" w:rsidP="00BF705E">
      <w:pPr>
        <w:spacing w:line="480" w:lineRule="auto"/>
        <w:jc w:val="both"/>
        <w:rPr>
          <w:rFonts w:ascii="Times New Roman" w:hAnsi="Times New Roman" w:cs="Times New Roman"/>
          <w:lang w:val="en-US"/>
        </w:rPr>
      </w:pPr>
    </w:p>
    <w:p w14:paraId="6A7C010E" w14:textId="51BEFFBD" w:rsidR="00600F8A"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The use of </w:t>
      </w:r>
      <w:proofErr w:type="spellStart"/>
      <w:r w:rsidRPr="000D2E1D">
        <w:rPr>
          <w:rFonts w:ascii="Times New Roman" w:hAnsi="Times New Roman" w:cs="Times New Roman"/>
          <w:color w:val="BF8F00" w:themeColor="accent4" w:themeShade="BF"/>
          <w:lang w:val="en-US"/>
        </w:rPr>
        <w:t>build_guess_voltage</w:t>
      </w:r>
      <w:proofErr w:type="spellEnd"/>
      <w:r w:rsidRPr="000D2E1D">
        <w:rPr>
          <w:rFonts w:ascii="Times New Roman" w:hAnsi="Times New Roman" w:cs="Times New Roman"/>
          <w:color w:val="BF8F00" w:themeColor="accent4" w:themeShade="BF"/>
          <w:lang w:val="en-US"/>
        </w:rPr>
        <w:t xml:space="preserve"> </w:t>
      </w:r>
      <w:r w:rsidRPr="006442C4">
        <w:rPr>
          <w:rFonts w:ascii="Times New Roman" w:hAnsi="Times New Roman" w:cs="Times New Roman"/>
          <w:lang w:val="en-US"/>
        </w:rPr>
        <w:t>improves the program's efficiency by empowering it with the ability to reduce the number of loops to get the converged result in Newton Raphson. We replaced BJTs with two voltages, one is 0.7 volt (connecting to base and emitter), and the other is 1volt (connecting to collector and emitter). Similarly, we put a 0.7v voltage source to replace the diode. For MOSFETs, we simply replaced them with two voltage sources as well. But the value of the voltage source depends on the VT of the MOSFET. Since the active state and saturation state is the most general case for BJTs and MOSFETs respectively, we started the assumption by guessing they are in these states.</w:t>
      </w:r>
    </w:p>
    <w:p w14:paraId="2765E515" w14:textId="77777777" w:rsidR="008F502B" w:rsidRPr="006442C4" w:rsidRDefault="008F502B" w:rsidP="00BF705E">
      <w:pPr>
        <w:pStyle w:val="ListParagraph"/>
        <w:spacing w:line="480" w:lineRule="auto"/>
        <w:jc w:val="both"/>
        <w:rPr>
          <w:rFonts w:ascii="Times New Roman" w:hAnsi="Times New Roman" w:cs="Times New Roman"/>
          <w:lang w:val="en-US"/>
        </w:rPr>
      </w:pPr>
    </w:p>
    <w:p w14:paraId="48104FA0" w14:textId="1ABF601B" w:rsidR="00886B3A"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In terms of the reading of the input, we apply some tricks for simplification. First, we defined a general public class that contains the nodes and a few general properties (</w:t>
      </w:r>
      <w:proofErr w:type="spellStart"/>
      <w:r w:rsidRPr="006442C4">
        <w:rPr>
          <w:rFonts w:ascii="Times New Roman" w:hAnsi="Times New Roman" w:cs="Times New Roman"/>
          <w:lang w:val="en-US"/>
        </w:rPr>
        <w:t>Ib</w:t>
      </w:r>
      <w:proofErr w:type="spellEnd"/>
      <w:r w:rsidRPr="006442C4">
        <w:rPr>
          <w:rFonts w:ascii="Times New Roman" w:hAnsi="Times New Roman" w:cs="Times New Roman"/>
          <w:lang w:val="en-US"/>
        </w:rPr>
        <w:t xml:space="preserve">, </w:t>
      </w:r>
      <w:proofErr w:type="spellStart"/>
      <w:r w:rsidRPr="006442C4">
        <w:rPr>
          <w:rFonts w:ascii="Times New Roman" w:hAnsi="Times New Roman" w:cs="Times New Roman"/>
          <w:lang w:val="en-US"/>
        </w:rPr>
        <w:t>Ie</w:t>
      </w:r>
      <w:proofErr w:type="spellEnd"/>
      <w:r w:rsidRPr="006442C4">
        <w:rPr>
          <w:rFonts w:ascii="Times New Roman" w:hAnsi="Times New Roman" w:cs="Times New Roman"/>
          <w:lang w:val="en-US"/>
        </w:rPr>
        <w:t xml:space="preserve">, </w:t>
      </w:r>
      <w:proofErr w:type="spellStart"/>
      <w:r w:rsidRPr="006442C4">
        <w:rPr>
          <w:rFonts w:ascii="Times New Roman" w:hAnsi="Times New Roman" w:cs="Times New Roman"/>
          <w:lang w:val="en-US"/>
        </w:rPr>
        <w:t>Ic</w:t>
      </w:r>
      <w:proofErr w:type="spellEnd"/>
      <w:r w:rsidRPr="006442C4">
        <w:rPr>
          <w:rFonts w:ascii="Times New Roman" w:hAnsi="Times New Roman" w:cs="Times New Roman"/>
          <w:lang w:val="en-US"/>
        </w:rPr>
        <w:t xml:space="preserve">). Then we defined a class for each component that contains some of its unique properties. Because of the law of inheritance, the class has the properties of the general class. After reading from the input file, we used a pointer to store all the components into the general pointer type vector. If we need to use some of the unique properties of </w:t>
      </w:r>
      <w:r w:rsidRPr="006442C4">
        <w:rPr>
          <w:rFonts w:ascii="Times New Roman" w:hAnsi="Times New Roman" w:cs="Times New Roman"/>
          <w:lang w:val="en-US"/>
        </w:rPr>
        <w:lastRenderedPageBreak/>
        <w:t xml:space="preserve">some specific components later, we could use dynamic cast to change the general </w:t>
      </w:r>
      <w:proofErr w:type="gramStart"/>
      <w:r w:rsidRPr="006442C4">
        <w:rPr>
          <w:rFonts w:ascii="Times New Roman" w:hAnsi="Times New Roman" w:cs="Times New Roman"/>
          <w:lang w:val="en-US"/>
        </w:rPr>
        <w:t>type</w:t>
      </w:r>
      <w:proofErr w:type="gramEnd"/>
      <w:r w:rsidRPr="006442C4">
        <w:rPr>
          <w:rFonts w:ascii="Times New Roman" w:hAnsi="Times New Roman" w:cs="Times New Roman"/>
          <w:lang w:val="en-US"/>
        </w:rPr>
        <w:t xml:space="preserve"> class to its own class, and therefore we could assess all the functions inside the class. Apart from that, this method gives the program the ability to easily change the component inside that vector. For example, if we want to replace BJTs with two voltage sources, we only need to add the pointer of the new voltage sources to the vector, and no further change needs to be made when inputting the vector into the matrix. It is exceptionally useful in short circuit functions. We could use the change node function to change the nodes of the components and add or delete components by changing this vector. </w:t>
      </w:r>
    </w:p>
    <w:p w14:paraId="3AD69BFD" w14:textId="77777777" w:rsidR="00E60CE2" w:rsidRPr="006442C4" w:rsidRDefault="00E60CE2" w:rsidP="00BF705E">
      <w:pPr>
        <w:pStyle w:val="ListParagraph"/>
        <w:spacing w:line="480" w:lineRule="auto"/>
        <w:jc w:val="both"/>
        <w:rPr>
          <w:rFonts w:ascii="Times New Roman" w:hAnsi="Times New Roman" w:cs="Times New Roman"/>
          <w:lang w:val="en-US"/>
        </w:rPr>
      </w:pPr>
    </w:p>
    <w:p w14:paraId="238139F8" w14:textId="562B0AE1" w:rsidR="00E60CE2" w:rsidRPr="006442C4" w:rsidRDefault="00E60CE2" w:rsidP="00BF705E">
      <w:pPr>
        <w:spacing w:line="480" w:lineRule="auto"/>
        <w:ind w:left="360"/>
        <w:jc w:val="both"/>
        <w:rPr>
          <w:rFonts w:ascii="Times New Roman" w:hAnsi="Times New Roman" w:cs="Times New Roman"/>
          <w:lang w:val="en-US"/>
        </w:rPr>
      </w:pPr>
      <w:r w:rsidRPr="006442C4">
        <w:rPr>
          <w:rFonts w:ascii="Times New Roman" w:hAnsi="Times New Roman" w:cs="Times New Roman"/>
          <w:lang w:val="en-US"/>
        </w:rPr>
        <w:t>Power consumption and Energy needed</w:t>
      </w:r>
    </w:p>
    <w:p w14:paraId="1E0F32F2" w14:textId="0FDC4FF4" w:rsidR="00E60CE2" w:rsidRPr="006442C4" w:rsidRDefault="00E60CE2" w:rsidP="004C2E7A">
      <w:pPr>
        <w:pStyle w:val="ListParagraph"/>
        <w:numPr>
          <w:ilvl w:val="0"/>
          <w:numId w:val="11"/>
        </w:numPr>
        <w:spacing w:line="480" w:lineRule="auto"/>
        <w:jc w:val="both"/>
        <w:rPr>
          <w:rFonts w:ascii="Times New Roman" w:hAnsi="Times New Roman" w:cs="Times New Roman"/>
          <w:lang w:val="en-US"/>
        </w:rPr>
      </w:pPr>
      <w:r w:rsidRPr="006442C4">
        <w:rPr>
          <w:rFonts w:ascii="Times New Roman" w:hAnsi="Times New Roman" w:cs="Times New Roman"/>
          <w:lang w:val="en-US"/>
        </w:rPr>
        <w:t>The simulation time mainly depends on the number of loops for the Newton Raphson method to find the quiescent operating point in DC analysis. If the initial solution or voltage vector we guessed is closer to the actual value, the calculating time would be shorter. Since we do not know how to decide the exact state of the non-linear components, we assumed them in a particular state. For example, we assume BJTs are in the active state and MOSFETs in the saturation state, and Diodes are forward conducting. Therefore, it would probably take a longer processing time and even some mistakes if they are in different states. Apart from that, since we used many loops to build different matrices, they would make the program more complex and consume more energy to run. Lastly, to be precise, we made the program calculate the result as accurately as possible. For instance, we used the double type data and kept many constants to around 4 to 5 decimals, which could significantly increase the computing consumption. According to our measurements, it t</w:t>
      </w:r>
      <w:r w:rsidRPr="006442C4">
        <w:rPr>
          <w:rFonts w:ascii="Times New Roman" w:hAnsi="Times New Roman" w:cs="Times New Roman"/>
          <w:lang w:val="en-US"/>
        </w:rPr>
        <w:t>ook</w:t>
      </w:r>
      <w:r w:rsidRPr="006442C4">
        <w:rPr>
          <w:rFonts w:ascii="Times New Roman" w:hAnsi="Times New Roman" w:cs="Times New Roman"/>
          <w:lang w:val="en-US"/>
        </w:rPr>
        <w:t xml:space="preserve"> around 7 to 8 seconds for the program to run with circuits composed of less than 4 to 5 components,</w:t>
      </w:r>
    </w:p>
    <w:p w14:paraId="0682C76E" w14:textId="34427317" w:rsidR="00FF6F2E" w:rsidRPr="006442C4" w:rsidRDefault="00DB5703" w:rsidP="000C3443">
      <w:pPr>
        <w:pStyle w:val="Heading1"/>
        <w:spacing w:line="480" w:lineRule="auto"/>
        <w:rPr>
          <w:rFonts w:eastAsia="Times New Roman" w:cs="Times New Roman"/>
          <w:b/>
          <w:bCs/>
          <w:szCs w:val="40"/>
          <w:lang w:val="en-US"/>
        </w:rPr>
      </w:pPr>
      <w:bookmarkStart w:id="272" w:name="_Toc74430107"/>
      <w:bookmarkStart w:id="273" w:name="_Toc74474940"/>
      <w:bookmarkStart w:id="274" w:name="_Toc74475020"/>
      <w:bookmarkStart w:id="275" w:name="_Toc74475076"/>
      <w:bookmarkStart w:id="276" w:name="_Toc74476434"/>
      <w:bookmarkEnd w:id="257"/>
      <w:bookmarkEnd w:id="258"/>
      <w:r w:rsidRPr="006442C4">
        <w:rPr>
          <w:rFonts w:eastAsia="Times New Roman" w:cs="Times New Roman"/>
          <w:b/>
          <w:bCs/>
          <w:szCs w:val="40"/>
          <w:lang w:val="en-US"/>
        </w:rPr>
        <w:lastRenderedPageBreak/>
        <w:t>Conclusion</w:t>
      </w:r>
      <w:bookmarkEnd w:id="272"/>
      <w:bookmarkEnd w:id="273"/>
      <w:bookmarkEnd w:id="274"/>
      <w:bookmarkEnd w:id="275"/>
      <w:bookmarkEnd w:id="276"/>
    </w:p>
    <w:p w14:paraId="6C8D0962" w14:textId="61F96E9A" w:rsidR="00FF6F2E" w:rsidRPr="006442C4" w:rsidRDefault="002F3D89"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Time flies in this incredible one-month journey. Through this design process, we have adapted the ability to search beyond textbooks and lectures. The circuit simulator project we have given birth to is not only a milestone for our first-year academic studies at Imperial College London but also a landmark for our collaboratively working, independent learning, and critical thinking. Even though our final design can never be as successful as the students had accomplished in the 1970s, it is a massive victory for us at this stage of studying. We are more than thankful for this opportunity that has opened the door of Engineering for us. With this tremendous experience as a firm basis, our future studies and designs can only be better.</w:t>
      </w:r>
    </w:p>
    <w:p w14:paraId="1ECF5474"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5CFF7169"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1DD4A208"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45073F34"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10C09C3A"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5CE37F81"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63B1B9AB"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3779110A" w14:textId="7366902B" w:rsidR="00C97C06" w:rsidRPr="006442C4" w:rsidRDefault="00C97C06" w:rsidP="00BF705E">
      <w:pPr>
        <w:spacing w:line="480" w:lineRule="auto"/>
        <w:jc w:val="both"/>
        <w:rPr>
          <w:rFonts w:ascii="Times New Roman" w:eastAsia="Times New Roman" w:hAnsi="Times New Roman" w:cs="Times New Roman"/>
          <w:b/>
          <w:bCs/>
          <w:sz w:val="40"/>
          <w:szCs w:val="40"/>
          <w:lang w:val="en-US"/>
        </w:rPr>
      </w:pPr>
    </w:p>
    <w:p w14:paraId="4EAD18E2" w14:textId="11A4DBBE" w:rsidR="008F502B" w:rsidRDefault="008F502B" w:rsidP="00BF705E">
      <w:pPr>
        <w:spacing w:line="480" w:lineRule="auto"/>
        <w:jc w:val="both"/>
        <w:rPr>
          <w:rFonts w:ascii="Times New Roman" w:eastAsia="Times New Roman" w:hAnsi="Times New Roman" w:cs="Times New Roman"/>
          <w:b/>
          <w:bCs/>
          <w:sz w:val="40"/>
          <w:szCs w:val="40"/>
          <w:lang w:val="en-US"/>
        </w:rPr>
      </w:pPr>
    </w:p>
    <w:p w14:paraId="681E3395" w14:textId="69ADC48D" w:rsidR="00B03358" w:rsidRPr="00B03358" w:rsidRDefault="00540CA2" w:rsidP="00B03358">
      <w:pPr>
        <w:pStyle w:val="Heading1"/>
        <w:spacing w:line="480" w:lineRule="auto"/>
        <w:rPr>
          <w:rFonts w:eastAsia="Times New Roman" w:cs="Times New Roman"/>
          <w:b/>
          <w:bCs/>
          <w:szCs w:val="40"/>
          <w:lang w:val="en-US"/>
        </w:rPr>
      </w:pPr>
      <w:bookmarkStart w:id="277" w:name="_Toc74430108"/>
      <w:bookmarkStart w:id="278" w:name="_Toc74474941"/>
      <w:bookmarkStart w:id="279" w:name="_Toc74475021"/>
      <w:bookmarkStart w:id="280" w:name="_Toc74475077"/>
      <w:bookmarkStart w:id="281" w:name="_Toc74476435"/>
      <w:r w:rsidRPr="006442C4">
        <w:rPr>
          <w:rFonts w:eastAsia="Times New Roman" w:cs="Times New Roman"/>
          <w:b/>
          <w:bCs/>
          <w:szCs w:val="40"/>
          <w:lang w:val="en-US"/>
        </w:rPr>
        <w:lastRenderedPageBreak/>
        <w:t>Appendix 1</w:t>
      </w:r>
      <w:bookmarkEnd w:id="277"/>
      <w:bookmarkEnd w:id="278"/>
      <w:bookmarkEnd w:id="279"/>
      <w:bookmarkEnd w:id="280"/>
      <w:bookmarkEnd w:id="281"/>
    </w:p>
    <w:p w14:paraId="20D6A9BE" w14:textId="3175CCFF" w:rsidR="00540CA2" w:rsidRPr="00B94D3D" w:rsidRDefault="00B94D3D" w:rsidP="00B94D3D">
      <w:pPr>
        <w:spacing w:line="480" w:lineRule="auto"/>
        <w:rPr>
          <w:rFonts w:ascii="Times New Roman" w:hAnsi="Times New Roman" w:cs="Times New Roman"/>
          <w:lang w:val="en-US"/>
        </w:rPr>
      </w:pPr>
      <w:r>
        <w:rPr>
          <w:rFonts w:ascii="Times New Roman" w:hAnsi="Times New Roman" w:cs="Times New Roman" w:hint="eastAsia"/>
          <w:lang w:val="en-US"/>
        </w:rPr>
        <w:t>This</w:t>
      </w:r>
      <w:r>
        <w:rPr>
          <w:rFonts w:ascii="Times New Roman" w:hAnsi="Times New Roman" w:cs="Times New Roman"/>
          <w:lang w:val="en-US"/>
        </w:rPr>
        <w:t xml:space="preserve"> </w:t>
      </w:r>
      <w:r w:rsidR="0065712F">
        <w:rPr>
          <w:rFonts w:ascii="Times New Roman" w:hAnsi="Times New Roman" w:cs="Times New Roman"/>
          <w:lang w:val="en-US"/>
        </w:rPr>
        <w:t xml:space="preserve">section </w:t>
      </w:r>
      <w:r>
        <w:rPr>
          <w:rFonts w:ascii="Times New Roman" w:hAnsi="Times New Roman" w:cs="Times New Roman"/>
          <w:lang w:val="en-US"/>
        </w:rPr>
        <w:t>is the AC analysis test for the BJT circuit</w:t>
      </w:r>
      <w:r w:rsidR="0065712F">
        <w:rPr>
          <w:rFonts w:ascii="Times New Roman" w:hAnsi="Times New Roman" w:cs="Times New Roman"/>
          <w:lang w:val="en-US"/>
        </w:rPr>
        <w:t xml:space="preserve"> (Figure 47)</w:t>
      </w:r>
      <w:r>
        <w:rPr>
          <w:rFonts w:ascii="Times New Roman" w:hAnsi="Times New Roman" w:cs="Times New Roman"/>
          <w:lang w:val="en-US"/>
        </w:rPr>
        <w:t>. The test procedure is the same as the A</w:t>
      </w:r>
      <w:r w:rsidR="00C040EE">
        <w:rPr>
          <w:rFonts w:ascii="Times New Roman" w:hAnsi="Times New Roman" w:cs="Times New Roman"/>
          <w:lang w:val="en-US"/>
        </w:rPr>
        <w:t>C</w:t>
      </w:r>
      <w:r>
        <w:rPr>
          <w:rFonts w:ascii="Times New Roman" w:hAnsi="Times New Roman" w:cs="Times New Roman"/>
          <w:lang w:val="en-US"/>
        </w:rPr>
        <w:t xml:space="preserve"> analysis for the circuit that has </w:t>
      </w:r>
      <w:r w:rsidR="0065712F">
        <w:rPr>
          <w:rFonts w:ascii="Times New Roman" w:hAnsi="Times New Roman" w:cs="Times New Roman"/>
          <w:lang w:val="en-US"/>
        </w:rPr>
        <w:t xml:space="preserve">a </w:t>
      </w:r>
      <w:r>
        <w:rPr>
          <w:rFonts w:ascii="Times New Roman" w:hAnsi="Times New Roman" w:cs="Times New Roman"/>
          <w:lang w:val="en-US"/>
        </w:rPr>
        <w:t>diode and</w:t>
      </w:r>
      <w:r w:rsidR="0065712F">
        <w:rPr>
          <w:rFonts w:ascii="Times New Roman" w:hAnsi="Times New Roman" w:cs="Times New Roman"/>
          <w:lang w:val="en-US"/>
        </w:rPr>
        <w:t xml:space="preserve"> an</w:t>
      </w:r>
      <w:r>
        <w:rPr>
          <w:rFonts w:ascii="Times New Roman" w:hAnsi="Times New Roman" w:cs="Times New Roman"/>
          <w:lang w:val="en-US"/>
        </w:rPr>
        <w:t xml:space="preserve"> inductor</w:t>
      </w:r>
      <w:r w:rsidR="0065712F">
        <w:rPr>
          <w:rFonts w:ascii="Times New Roman" w:hAnsi="Times New Roman" w:cs="Times New Roman"/>
          <w:lang w:val="en-US"/>
        </w:rPr>
        <w:t xml:space="preserve"> (Figure 54)</w:t>
      </w:r>
      <w:r>
        <w:rPr>
          <w:rFonts w:ascii="Times New Roman" w:hAnsi="Times New Roman" w:cs="Times New Roman"/>
          <w:lang w:val="en-US"/>
        </w:rPr>
        <w:t>.</w:t>
      </w:r>
    </w:p>
    <w:p w14:paraId="0CE2065A" w14:textId="77777777" w:rsidR="00B94D3D" w:rsidRDefault="00B94D3D" w:rsidP="00BF705E">
      <w:pPr>
        <w:spacing w:line="480" w:lineRule="auto"/>
        <w:rPr>
          <w:rFonts w:ascii="Times New Roman" w:eastAsia="Times New Roman" w:hAnsi="Times New Roman" w:cs="Times New Roman"/>
          <w:lang w:val="en-US"/>
        </w:rPr>
      </w:pPr>
    </w:p>
    <w:p w14:paraId="0C410EA5" w14:textId="2BB2FEB4" w:rsidR="00540CA2" w:rsidRPr="006442C4" w:rsidRDefault="00540CA2"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Frequency: 10Hz</w:t>
      </w:r>
    </w:p>
    <w:p w14:paraId="01F2308F" w14:textId="37E930E0" w:rsidR="00540CA2" w:rsidRPr="006442C4" w:rsidRDefault="00540CA2" w:rsidP="00BF705E">
      <w:pPr>
        <w:spacing w:line="480" w:lineRule="auto"/>
        <w:jc w:val="center"/>
        <w:rPr>
          <w:rFonts w:ascii="Times New Roman" w:eastAsia="Times New Roman" w:hAnsi="Times New Roman" w:cs="Times New Roman"/>
          <w:b/>
          <w:bCs/>
          <w:sz w:val="40"/>
          <w:szCs w:val="40"/>
          <w:lang w:val="en-US"/>
        </w:rPr>
      </w:pPr>
      <w:r w:rsidRPr="006442C4">
        <w:rPr>
          <w:rFonts w:ascii="Times New Roman" w:hAnsi="Times New Roman" w:cs="Times New Roman"/>
          <w:noProof/>
        </w:rPr>
        <w:drawing>
          <wp:inline distT="0" distB="0" distL="0" distR="0" wp14:anchorId="246D5205" wp14:editId="10F04DB4">
            <wp:extent cx="5274310" cy="5899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589915"/>
                    </a:xfrm>
                    <a:prstGeom prst="rect">
                      <a:avLst/>
                    </a:prstGeom>
                  </pic:spPr>
                </pic:pic>
              </a:graphicData>
            </a:graphic>
          </wp:inline>
        </w:drawing>
      </w:r>
    </w:p>
    <w:p w14:paraId="0804DBD1" w14:textId="344CCC15" w:rsidR="00540CA2" w:rsidRPr="006442C4" w:rsidRDefault="00540CA2" w:rsidP="00BF705E">
      <w:pPr>
        <w:spacing w:line="480" w:lineRule="auto"/>
        <w:jc w:val="center"/>
        <w:rPr>
          <w:rFonts w:ascii="Times New Roman" w:eastAsia="Times New Roman" w:hAnsi="Times New Roman" w:cs="Times New Roman"/>
          <w:b/>
          <w:bCs/>
          <w:sz w:val="40"/>
          <w:szCs w:val="40"/>
          <w:lang w:val="en-US"/>
        </w:rPr>
      </w:pPr>
      <w:r w:rsidRPr="006442C4">
        <w:rPr>
          <w:rFonts w:ascii="Times New Roman" w:hAnsi="Times New Roman" w:cs="Times New Roman"/>
          <w:noProof/>
        </w:rPr>
        <w:drawing>
          <wp:inline distT="0" distB="0" distL="0" distR="0" wp14:anchorId="44FF490B" wp14:editId="10A20C55">
            <wp:extent cx="5274310" cy="589915"/>
            <wp:effectExtent l="0" t="0" r="0" b="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589915"/>
                    </a:xfrm>
                    <a:prstGeom prst="rect">
                      <a:avLst/>
                    </a:prstGeom>
                  </pic:spPr>
                </pic:pic>
              </a:graphicData>
            </a:graphic>
          </wp:inline>
        </w:drawing>
      </w:r>
    </w:p>
    <w:p w14:paraId="013E1C72" w14:textId="2A070B9A" w:rsidR="00540CA2" w:rsidRPr="006442C4" w:rsidRDefault="00540CA2" w:rsidP="00BF705E">
      <w:pPr>
        <w:spacing w:line="480" w:lineRule="auto"/>
        <w:jc w:val="center"/>
        <w:rPr>
          <w:rFonts w:ascii="Times New Roman" w:eastAsia="Times New Roman" w:hAnsi="Times New Roman" w:cs="Times New Roman"/>
          <w:b/>
          <w:bCs/>
          <w:sz w:val="40"/>
          <w:szCs w:val="40"/>
          <w:lang w:val="en-US"/>
        </w:rPr>
      </w:pPr>
      <w:r w:rsidRPr="006442C4">
        <w:rPr>
          <w:rFonts w:ascii="Times New Roman" w:hAnsi="Times New Roman" w:cs="Times New Roman"/>
          <w:noProof/>
        </w:rPr>
        <w:drawing>
          <wp:inline distT="0" distB="0" distL="0" distR="0" wp14:anchorId="586EF5B5" wp14:editId="33D4F2F4">
            <wp:extent cx="5274310" cy="723265"/>
            <wp:effectExtent l="0" t="0" r="0" b="635"/>
            <wp:docPr id="13" name="图片 1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图形用户界面&#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723265"/>
                    </a:xfrm>
                    <a:prstGeom prst="rect">
                      <a:avLst/>
                    </a:prstGeom>
                  </pic:spPr>
                </pic:pic>
              </a:graphicData>
            </a:graphic>
          </wp:inline>
        </w:drawing>
      </w:r>
    </w:p>
    <w:p w14:paraId="7B3E9A51" w14:textId="77777777" w:rsidR="00B94D3D" w:rsidRDefault="00B94D3D" w:rsidP="00BF705E">
      <w:pPr>
        <w:spacing w:line="480" w:lineRule="auto"/>
        <w:rPr>
          <w:rFonts w:ascii="Times New Roman" w:eastAsia="Times New Roman" w:hAnsi="Times New Roman" w:cs="Times New Roman"/>
          <w:b/>
          <w:bCs/>
          <w:sz w:val="40"/>
          <w:szCs w:val="40"/>
          <w:lang w:val="en-US"/>
        </w:rPr>
      </w:pPr>
    </w:p>
    <w:p w14:paraId="4CAFAEC0" w14:textId="77777777" w:rsidR="00B94D3D" w:rsidRDefault="00B94D3D" w:rsidP="00BF705E">
      <w:pPr>
        <w:spacing w:line="480" w:lineRule="auto"/>
        <w:rPr>
          <w:rFonts w:ascii="Times New Roman" w:eastAsia="Times New Roman" w:hAnsi="Times New Roman" w:cs="Times New Roman"/>
          <w:lang w:val="en-US"/>
        </w:rPr>
      </w:pPr>
    </w:p>
    <w:p w14:paraId="639DA3E1" w14:textId="77777777" w:rsidR="00B94D3D" w:rsidRDefault="00B94D3D" w:rsidP="00BF705E">
      <w:pPr>
        <w:spacing w:line="480" w:lineRule="auto"/>
        <w:rPr>
          <w:rFonts w:ascii="Times New Roman" w:eastAsia="Times New Roman" w:hAnsi="Times New Roman" w:cs="Times New Roman"/>
          <w:lang w:val="en-US"/>
        </w:rPr>
      </w:pPr>
    </w:p>
    <w:p w14:paraId="19A14816" w14:textId="77777777" w:rsidR="00B94D3D" w:rsidRDefault="00B94D3D" w:rsidP="00BF705E">
      <w:pPr>
        <w:spacing w:line="480" w:lineRule="auto"/>
        <w:rPr>
          <w:rFonts w:ascii="Times New Roman" w:eastAsia="Times New Roman" w:hAnsi="Times New Roman" w:cs="Times New Roman"/>
          <w:lang w:val="en-US"/>
        </w:rPr>
      </w:pPr>
    </w:p>
    <w:p w14:paraId="3C97357A" w14:textId="77777777" w:rsidR="00B94D3D" w:rsidRDefault="00B94D3D" w:rsidP="00BF705E">
      <w:pPr>
        <w:spacing w:line="480" w:lineRule="auto"/>
        <w:rPr>
          <w:rFonts w:ascii="Times New Roman" w:eastAsia="Times New Roman" w:hAnsi="Times New Roman" w:cs="Times New Roman"/>
          <w:lang w:val="en-US"/>
        </w:rPr>
      </w:pPr>
    </w:p>
    <w:p w14:paraId="54CF077D" w14:textId="77777777" w:rsidR="00B94D3D" w:rsidRDefault="00B94D3D" w:rsidP="00BF705E">
      <w:pPr>
        <w:spacing w:line="480" w:lineRule="auto"/>
        <w:rPr>
          <w:rFonts w:ascii="Times New Roman" w:eastAsia="Times New Roman" w:hAnsi="Times New Roman" w:cs="Times New Roman"/>
          <w:lang w:val="en-US"/>
        </w:rPr>
      </w:pPr>
    </w:p>
    <w:p w14:paraId="4D0BECEE" w14:textId="77777777" w:rsidR="00B94D3D" w:rsidRDefault="00B94D3D" w:rsidP="00BF705E">
      <w:pPr>
        <w:spacing w:line="480" w:lineRule="auto"/>
        <w:rPr>
          <w:rFonts w:ascii="Times New Roman" w:eastAsia="Times New Roman" w:hAnsi="Times New Roman" w:cs="Times New Roman"/>
          <w:lang w:val="en-US"/>
        </w:rPr>
      </w:pPr>
    </w:p>
    <w:p w14:paraId="10BD2691" w14:textId="77777777" w:rsidR="00B94D3D" w:rsidRDefault="00B94D3D" w:rsidP="00BF705E">
      <w:pPr>
        <w:spacing w:line="480" w:lineRule="auto"/>
        <w:rPr>
          <w:rFonts w:ascii="Times New Roman" w:eastAsia="Times New Roman" w:hAnsi="Times New Roman" w:cs="Times New Roman"/>
          <w:lang w:val="en-US"/>
        </w:rPr>
      </w:pPr>
    </w:p>
    <w:p w14:paraId="3939B628" w14:textId="77777777" w:rsidR="00B94D3D" w:rsidRDefault="00B94D3D" w:rsidP="00BF705E">
      <w:pPr>
        <w:spacing w:line="480" w:lineRule="auto"/>
        <w:rPr>
          <w:rFonts w:ascii="Times New Roman" w:eastAsia="Times New Roman" w:hAnsi="Times New Roman" w:cs="Times New Roman"/>
          <w:lang w:val="en-US"/>
        </w:rPr>
      </w:pPr>
    </w:p>
    <w:p w14:paraId="0ECBA20B" w14:textId="77777777" w:rsidR="00B94D3D" w:rsidRDefault="00B94D3D" w:rsidP="00BF705E">
      <w:pPr>
        <w:spacing w:line="480" w:lineRule="auto"/>
        <w:rPr>
          <w:rFonts w:ascii="Times New Roman" w:eastAsia="Times New Roman" w:hAnsi="Times New Roman" w:cs="Times New Roman"/>
          <w:lang w:val="en-US"/>
        </w:rPr>
      </w:pPr>
    </w:p>
    <w:p w14:paraId="63DC310F" w14:textId="77777777" w:rsidR="00B94D3D" w:rsidRDefault="00B94D3D" w:rsidP="00BF705E">
      <w:pPr>
        <w:spacing w:line="480" w:lineRule="auto"/>
        <w:rPr>
          <w:rFonts w:ascii="Times New Roman" w:eastAsia="Times New Roman" w:hAnsi="Times New Roman" w:cs="Times New Roman"/>
          <w:lang w:val="en-US"/>
        </w:rPr>
      </w:pPr>
    </w:p>
    <w:p w14:paraId="3492F3F8" w14:textId="77777777" w:rsidR="00B94D3D" w:rsidRDefault="00B94D3D" w:rsidP="00BF705E">
      <w:pPr>
        <w:spacing w:line="480" w:lineRule="auto"/>
        <w:rPr>
          <w:rFonts w:ascii="Times New Roman" w:eastAsia="Times New Roman" w:hAnsi="Times New Roman" w:cs="Times New Roman"/>
          <w:lang w:val="en-US"/>
        </w:rPr>
      </w:pPr>
    </w:p>
    <w:p w14:paraId="70E82598" w14:textId="1152E7CA" w:rsidR="00540CA2" w:rsidRPr="006442C4" w:rsidRDefault="00540CA2"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lastRenderedPageBreak/>
        <w:t>Results:</w:t>
      </w:r>
    </w:p>
    <w:p w14:paraId="53E19801" w14:textId="4DA01D83" w:rsidR="00540CA2" w:rsidRPr="006442C4" w:rsidRDefault="00540CA2" w:rsidP="00BF705E">
      <w:pPr>
        <w:widowControl w:val="0"/>
        <w:spacing w:line="480" w:lineRule="auto"/>
        <w:jc w:val="both"/>
        <w:rPr>
          <w:rFonts w:ascii="Times New Roman" w:hAnsi="Times New Roman" w:cs="Times New Roman"/>
        </w:rPr>
      </w:pPr>
      <w:r w:rsidRPr="006442C4">
        <w:rPr>
          <w:rFonts w:ascii="Times New Roman" w:hAnsi="Times New Roman" w:cs="Times New Roman"/>
        </w:rPr>
        <w:t>Nominated output node: N001</w:t>
      </w:r>
    </w:p>
    <w:p w14:paraId="02C72A68" w14:textId="333F668C"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21CB85D8" wp14:editId="17DA77DA">
            <wp:extent cx="4533611" cy="2167467"/>
            <wp:effectExtent l="0" t="0" r="635" b="4445"/>
            <wp:docPr id="109"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1704" cy="2185679"/>
                    </a:xfrm>
                    <a:prstGeom prst="rect">
                      <a:avLst/>
                    </a:prstGeom>
                  </pic:spPr>
                </pic:pic>
              </a:graphicData>
            </a:graphic>
          </wp:inline>
        </w:drawing>
      </w:r>
    </w:p>
    <w:p w14:paraId="224DDEBB" w14:textId="0775ED34"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2D8A362B" wp14:editId="6EE0C23A">
            <wp:extent cx="4469469" cy="2903855"/>
            <wp:effectExtent l="0" t="0" r="13970" b="17145"/>
            <wp:docPr id="62" name="图表 62">
              <a:extLst xmlns:a="http://schemas.openxmlformats.org/drawingml/2006/main">
                <a:ext uri="{FF2B5EF4-FFF2-40B4-BE49-F238E27FC236}">
                  <a16:creationId xmlns:a16="http://schemas.microsoft.com/office/drawing/2014/main" id="{D904D989-647C-6347-9851-EFC3AEE604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2198EF9" w14:textId="12991058"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1E9B278" wp14:editId="06B16907">
            <wp:extent cx="4301871" cy="2688539"/>
            <wp:effectExtent l="0" t="0" r="3810" b="4445"/>
            <wp:docPr id="15" name="图片 1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电脑萤幕画面&#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32849" cy="2707899"/>
                    </a:xfrm>
                    <a:prstGeom prst="rect">
                      <a:avLst/>
                    </a:prstGeom>
                  </pic:spPr>
                </pic:pic>
              </a:graphicData>
            </a:graphic>
          </wp:inline>
        </w:drawing>
      </w:r>
    </w:p>
    <w:p w14:paraId="39F41776" w14:textId="77777777" w:rsidR="00540CA2" w:rsidRPr="006442C4" w:rsidRDefault="00540CA2" w:rsidP="00BF705E">
      <w:pPr>
        <w:widowControl w:val="0"/>
        <w:spacing w:line="480" w:lineRule="auto"/>
        <w:rPr>
          <w:rFonts w:ascii="Times New Roman" w:hAnsi="Times New Roman" w:cs="Times New Roman"/>
        </w:rPr>
      </w:pPr>
      <w:r w:rsidRPr="006442C4">
        <w:rPr>
          <w:rFonts w:ascii="Times New Roman" w:hAnsi="Times New Roman" w:cs="Times New Roman"/>
        </w:rPr>
        <w:lastRenderedPageBreak/>
        <w:t>Nominated output node: N002</w:t>
      </w:r>
    </w:p>
    <w:p w14:paraId="1514CD13" w14:textId="61B57B47"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4DBC9A30" wp14:editId="57740F1C">
            <wp:extent cx="4991467" cy="2386361"/>
            <wp:effectExtent l="0" t="0" r="0" b="127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05772" cy="2393200"/>
                    </a:xfrm>
                    <a:prstGeom prst="rect">
                      <a:avLst/>
                    </a:prstGeom>
                  </pic:spPr>
                </pic:pic>
              </a:graphicData>
            </a:graphic>
          </wp:inline>
        </w:drawing>
      </w:r>
    </w:p>
    <w:p w14:paraId="0A4738D9" w14:textId="3498D672"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368ACF08" wp14:editId="0635413F">
            <wp:extent cx="4865141" cy="3040566"/>
            <wp:effectExtent l="0" t="0" r="0" b="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86229" cy="3053745"/>
                    </a:xfrm>
                    <a:prstGeom prst="rect">
                      <a:avLst/>
                    </a:prstGeom>
                  </pic:spPr>
                </pic:pic>
              </a:graphicData>
            </a:graphic>
          </wp:inline>
        </w:drawing>
      </w:r>
    </w:p>
    <w:p w14:paraId="6667B172" w14:textId="2406CC3F" w:rsidR="00540CA2" w:rsidRPr="006442C4" w:rsidRDefault="00540CA2" w:rsidP="00BF705E">
      <w:pPr>
        <w:spacing w:line="480" w:lineRule="auto"/>
        <w:rPr>
          <w:rFonts w:ascii="Times New Roman" w:eastAsia="Times New Roman" w:hAnsi="Times New Roman" w:cs="Times New Roman"/>
          <w:lang w:val="en-US"/>
        </w:rPr>
      </w:pPr>
    </w:p>
    <w:p w14:paraId="61B7252D" w14:textId="77777777" w:rsidR="00540CA2" w:rsidRPr="006442C4" w:rsidRDefault="00540CA2" w:rsidP="00BF705E">
      <w:pPr>
        <w:spacing w:line="480" w:lineRule="auto"/>
        <w:rPr>
          <w:rFonts w:ascii="Times New Roman" w:hAnsi="Times New Roman" w:cs="Times New Roman"/>
        </w:rPr>
      </w:pPr>
    </w:p>
    <w:p w14:paraId="65A8538B" w14:textId="77777777" w:rsidR="00540CA2" w:rsidRPr="006442C4" w:rsidRDefault="00540CA2" w:rsidP="00BF705E">
      <w:pPr>
        <w:spacing w:line="480" w:lineRule="auto"/>
        <w:rPr>
          <w:rFonts w:ascii="Times New Roman" w:hAnsi="Times New Roman" w:cs="Times New Roman"/>
        </w:rPr>
      </w:pPr>
    </w:p>
    <w:p w14:paraId="7ED2B9C6" w14:textId="77777777" w:rsidR="00540CA2" w:rsidRPr="006442C4" w:rsidRDefault="00540CA2" w:rsidP="00BF705E">
      <w:pPr>
        <w:spacing w:line="480" w:lineRule="auto"/>
        <w:rPr>
          <w:rFonts w:ascii="Times New Roman" w:hAnsi="Times New Roman" w:cs="Times New Roman"/>
        </w:rPr>
      </w:pPr>
    </w:p>
    <w:p w14:paraId="7C5944B6" w14:textId="77777777" w:rsidR="00540CA2" w:rsidRPr="006442C4" w:rsidRDefault="00540CA2" w:rsidP="00BF705E">
      <w:pPr>
        <w:spacing w:line="480" w:lineRule="auto"/>
        <w:rPr>
          <w:rFonts w:ascii="Times New Roman" w:hAnsi="Times New Roman" w:cs="Times New Roman"/>
        </w:rPr>
      </w:pPr>
    </w:p>
    <w:p w14:paraId="3A34D8D8" w14:textId="77777777" w:rsidR="00540CA2" w:rsidRPr="006442C4" w:rsidRDefault="00540CA2" w:rsidP="00BF705E">
      <w:pPr>
        <w:spacing w:line="480" w:lineRule="auto"/>
        <w:rPr>
          <w:rFonts w:ascii="Times New Roman" w:hAnsi="Times New Roman" w:cs="Times New Roman"/>
        </w:rPr>
      </w:pPr>
    </w:p>
    <w:p w14:paraId="0FB1B98A" w14:textId="77777777" w:rsidR="00540CA2" w:rsidRPr="006442C4" w:rsidRDefault="00540CA2" w:rsidP="00BF705E">
      <w:pPr>
        <w:spacing w:line="480" w:lineRule="auto"/>
        <w:rPr>
          <w:rFonts w:ascii="Times New Roman" w:hAnsi="Times New Roman" w:cs="Times New Roman"/>
        </w:rPr>
      </w:pPr>
    </w:p>
    <w:p w14:paraId="79879351" w14:textId="77777777" w:rsidR="00540CA2" w:rsidRPr="006442C4" w:rsidRDefault="00540CA2" w:rsidP="00BF705E">
      <w:pPr>
        <w:spacing w:line="480" w:lineRule="auto"/>
        <w:rPr>
          <w:rFonts w:ascii="Times New Roman" w:hAnsi="Times New Roman" w:cs="Times New Roman"/>
        </w:rPr>
      </w:pPr>
    </w:p>
    <w:p w14:paraId="3E58D6FB" w14:textId="24F47B46" w:rsidR="00540CA2" w:rsidRPr="006442C4" w:rsidRDefault="00540CA2" w:rsidP="00BF705E">
      <w:pPr>
        <w:spacing w:line="480" w:lineRule="auto"/>
        <w:rPr>
          <w:rFonts w:ascii="Times New Roman" w:hAnsi="Times New Roman" w:cs="Times New Roman"/>
        </w:rPr>
      </w:pPr>
      <w:r w:rsidRPr="006442C4">
        <w:rPr>
          <w:rFonts w:ascii="Times New Roman" w:hAnsi="Times New Roman" w:cs="Times New Roman"/>
        </w:rPr>
        <w:lastRenderedPageBreak/>
        <w:t>Nominated output node: N003</w:t>
      </w:r>
    </w:p>
    <w:p w14:paraId="33D6466F" w14:textId="671FCDD8"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1D7917E9" wp14:editId="499705C9">
            <wp:extent cx="4835971" cy="2312020"/>
            <wp:effectExtent l="0" t="0" r="3175"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863" cy="2318662"/>
                    </a:xfrm>
                    <a:prstGeom prst="rect">
                      <a:avLst/>
                    </a:prstGeom>
                  </pic:spPr>
                </pic:pic>
              </a:graphicData>
            </a:graphic>
          </wp:inline>
        </w:drawing>
      </w:r>
    </w:p>
    <w:p w14:paraId="4A28BECB" w14:textId="5BC27472"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13896FCA" wp14:editId="1A925680">
            <wp:extent cx="4572000" cy="2743200"/>
            <wp:effectExtent l="0" t="0" r="12700" b="12700"/>
            <wp:docPr id="110" name="图表 60">
              <a:extLst xmlns:a="http://schemas.openxmlformats.org/drawingml/2006/main">
                <a:ext uri="{FF2B5EF4-FFF2-40B4-BE49-F238E27FC236}">
                  <a16:creationId xmlns:a16="http://schemas.microsoft.com/office/drawing/2014/main" id="{4CBFB540-764B-9643-AF0F-D5F5F82CE8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DFA3100" w14:textId="70447380"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5C33FB35" wp14:editId="5139160A">
            <wp:extent cx="4865140" cy="3040566"/>
            <wp:effectExtent l="0" t="0" r="0" b="0"/>
            <wp:docPr id="19" name="图片 1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电脑萤幕画面&#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92117" cy="3057426"/>
                    </a:xfrm>
                    <a:prstGeom prst="rect">
                      <a:avLst/>
                    </a:prstGeom>
                  </pic:spPr>
                </pic:pic>
              </a:graphicData>
            </a:graphic>
          </wp:inline>
        </w:drawing>
      </w:r>
    </w:p>
    <w:p w14:paraId="00EF3B6C" w14:textId="285E2998" w:rsidR="00540CA2" w:rsidRPr="006442C4" w:rsidRDefault="00540CA2" w:rsidP="00BF705E">
      <w:pPr>
        <w:spacing w:line="480" w:lineRule="auto"/>
        <w:rPr>
          <w:rFonts w:ascii="Times New Roman" w:hAnsi="Times New Roman" w:cs="Times New Roman"/>
        </w:rPr>
      </w:pPr>
      <w:r w:rsidRPr="006442C4">
        <w:rPr>
          <w:rFonts w:ascii="Times New Roman" w:hAnsi="Times New Roman" w:cs="Times New Roman"/>
        </w:rPr>
        <w:lastRenderedPageBreak/>
        <w:t>Nominated output node: N004</w:t>
      </w:r>
    </w:p>
    <w:p w14:paraId="06F96332" w14:textId="2A506ADE" w:rsidR="00540CA2" w:rsidRPr="006442C4" w:rsidRDefault="00540CA2" w:rsidP="00BF705E">
      <w:pPr>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2330C683" wp14:editId="213C623D">
            <wp:extent cx="4696023" cy="2245113"/>
            <wp:effectExtent l="0" t="0" r="3175" b="3175"/>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03431" cy="2248655"/>
                    </a:xfrm>
                    <a:prstGeom prst="rect">
                      <a:avLst/>
                    </a:prstGeom>
                  </pic:spPr>
                </pic:pic>
              </a:graphicData>
            </a:graphic>
          </wp:inline>
        </w:drawing>
      </w:r>
    </w:p>
    <w:p w14:paraId="4CFFF951" w14:textId="6146EB57" w:rsidR="00540CA2" w:rsidRPr="006442C4" w:rsidRDefault="00540CA2" w:rsidP="00BF705E">
      <w:pPr>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3B825C80" wp14:editId="7F91F9E9">
            <wp:extent cx="4044351" cy="2631056"/>
            <wp:effectExtent l="0" t="0" r="6985" b="10795"/>
            <wp:docPr id="111" name="图表 59">
              <a:extLst xmlns:a="http://schemas.openxmlformats.org/drawingml/2006/main">
                <a:ext uri="{FF2B5EF4-FFF2-40B4-BE49-F238E27FC236}">
                  <a16:creationId xmlns:a16="http://schemas.microsoft.com/office/drawing/2014/main" id="{5008B8AA-FBC6-EC41-A8AC-CEE8C5E41F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78BF5FE3" w14:textId="29242DE9" w:rsidR="003B113C" w:rsidRDefault="003B113C" w:rsidP="00BF705E">
      <w:pPr>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6F34717C" wp14:editId="3C29C2D5">
            <wp:extent cx="4058061" cy="2536166"/>
            <wp:effectExtent l="0" t="0" r="0" b="4445"/>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脑萤幕画面&#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84048" cy="2552407"/>
                    </a:xfrm>
                    <a:prstGeom prst="rect">
                      <a:avLst/>
                    </a:prstGeom>
                  </pic:spPr>
                </pic:pic>
              </a:graphicData>
            </a:graphic>
          </wp:inline>
        </w:drawing>
      </w:r>
    </w:p>
    <w:p w14:paraId="6C0216E3" w14:textId="3EB0AF51" w:rsidR="00B94D3D" w:rsidRPr="006442C4" w:rsidRDefault="00B94D3D" w:rsidP="00B94D3D">
      <w:pPr>
        <w:spacing w:line="480" w:lineRule="auto"/>
        <w:rPr>
          <w:rFonts w:ascii="Times New Roman" w:hAnsi="Times New Roman" w:cs="Times New Roman"/>
        </w:rPr>
      </w:pPr>
      <w:r>
        <w:rPr>
          <w:rFonts w:ascii="Times New Roman" w:hAnsi="Times New Roman" w:cs="Times New Roman"/>
        </w:rPr>
        <w:t>It is reasonable to conclude that our simulation results are very close to the LT SPICE standard results.</w:t>
      </w:r>
    </w:p>
    <w:p w14:paraId="70C6426D" w14:textId="1B427E36" w:rsidR="00540CA2" w:rsidRDefault="003B113C" w:rsidP="000C3443">
      <w:pPr>
        <w:pStyle w:val="Heading1"/>
        <w:spacing w:line="480" w:lineRule="auto"/>
        <w:rPr>
          <w:rFonts w:eastAsia="Times New Roman" w:cs="Times New Roman"/>
          <w:b/>
          <w:bCs/>
          <w:szCs w:val="40"/>
          <w:lang w:val="en-US"/>
        </w:rPr>
      </w:pPr>
      <w:bookmarkStart w:id="282" w:name="_Toc74430109"/>
      <w:bookmarkStart w:id="283" w:name="_Toc74474942"/>
      <w:bookmarkStart w:id="284" w:name="_Toc74475022"/>
      <w:bookmarkStart w:id="285" w:name="_Toc74475078"/>
      <w:bookmarkStart w:id="286" w:name="_Toc74476436"/>
      <w:r w:rsidRPr="006442C4">
        <w:rPr>
          <w:rFonts w:eastAsia="Times New Roman" w:cs="Times New Roman"/>
          <w:b/>
          <w:bCs/>
          <w:szCs w:val="40"/>
          <w:lang w:val="en-US"/>
        </w:rPr>
        <w:t>Appendix 2</w:t>
      </w:r>
      <w:bookmarkEnd w:id="282"/>
      <w:bookmarkEnd w:id="283"/>
      <w:bookmarkEnd w:id="284"/>
      <w:bookmarkEnd w:id="285"/>
      <w:bookmarkEnd w:id="286"/>
    </w:p>
    <w:p w14:paraId="60F0918A" w14:textId="4C52AEEA" w:rsidR="00B94D3D" w:rsidRDefault="0065712F" w:rsidP="00B94D3D">
      <w:pPr>
        <w:rPr>
          <w:rFonts w:ascii="Times New Roman" w:hAnsi="Times New Roman" w:cs="Times New Roman"/>
          <w:lang w:val="en-US"/>
        </w:rPr>
      </w:pPr>
      <w:r>
        <w:rPr>
          <w:rFonts w:ascii="Times New Roman" w:hAnsi="Times New Roman" w:cs="Times New Roman"/>
          <w:lang w:val="en-US"/>
        </w:rPr>
        <w:t xml:space="preserve">This section is complementary to the </w:t>
      </w:r>
      <w:r w:rsidR="00B94D3D">
        <w:rPr>
          <w:rFonts w:ascii="Times New Roman" w:hAnsi="Times New Roman" w:cs="Times New Roman"/>
          <w:lang w:val="en-US"/>
        </w:rPr>
        <w:t>MOSEFT circuit</w:t>
      </w:r>
      <w:r>
        <w:rPr>
          <w:rFonts w:ascii="Times New Roman" w:hAnsi="Times New Roman" w:cs="Times New Roman"/>
          <w:lang w:val="en-US"/>
        </w:rPr>
        <w:t xml:space="preserve"> (Figure 67)</w:t>
      </w:r>
      <w:r w:rsidR="00B94D3D">
        <w:rPr>
          <w:rFonts w:ascii="Times New Roman" w:hAnsi="Times New Roman" w:cs="Times New Roman"/>
          <w:lang w:val="en-US"/>
        </w:rPr>
        <w:t xml:space="preserve"> in the total testing.</w:t>
      </w:r>
    </w:p>
    <w:p w14:paraId="48E87975" w14:textId="77777777" w:rsidR="00B94D3D" w:rsidRPr="00B94D3D" w:rsidRDefault="00B94D3D" w:rsidP="00B94D3D">
      <w:pPr>
        <w:rPr>
          <w:rFonts w:ascii="Times New Roman" w:hAnsi="Times New Roman" w:cs="Times New Roman"/>
          <w:lang w:val="en-US"/>
        </w:rPr>
      </w:pPr>
    </w:p>
    <w:p w14:paraId="7DF3BE4A" w14:textId="575E9D9F" w:rsidR="003B113C" w:rsidRDefault="003B113C" w:rsidP="00B94D3D">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5EAFBC61" wp14:editId="16269AC2">
            <wp:extent cx="3746612" cy="1388853"/>
            <wp:effectExtent l="0" t="0" r="0"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06080" cy="1410898"/>
                    </a:xfrm>
                    <a:prstGeom prst="rect">
                      <a:avLst/>
                    </a:prstGeom>
                  </pic:spPr>
                </pic:pic>
              </a:graphicData>
            </a:graphic>
          </wp:inline>
        </w:drawing>
      </w:r>
    </w:p>
    <w:p w14:paraId="63D1CF1A" w14:textId="77777777" w:rsidR="00B94D3D" w:rsidRPr="006442C4" w:rsidRDefault="00B94D3D" w:rsidP="00B94D3D">
      <w:pPr>
        <w:spacing w:line="480" w:lineRule="auto"/>
        <w:jc w:val="center"/>
        <w:rPr>
          <w:rFonts w:ascii="Times New Roman" w:eastAsia="Times New Roman" w:hAnsi="Times New Roman" w:cs="Times New Roman"/>
          <w:lang w:val="en-US"/>
        </w:rPr>
      </w:pPr>
    </w:p>
    <w:p w14:paraId="42E31D50" w14:textId="2A064E81" w:rsidR="003B113C" w:rsidRPr="006442C4" w:rsidRDefault="003B113C"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Frequency: 100Hz</w:t>
      </w:r>
    </w:p>
    <w:p w14:paraId="4EFE80CE" w14:textId="343FB933" w:rsidR="003B113C" w:rsidRPr="006442C4" w:rsidRDefault="003B113C"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3A21FE3" wp14:editId="5DAE2892">
            <wp:extent cx="5274310" cy="607695"/>
            <wp:effectExtent l="0" t="0" r="0" b="190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607695"/>
                    </a:xfrm>
                    <a:prstGeom prst="rect">
                      <a:avLst/>
                    </a:prstGeom>
                  </pic:spPr>
                </pic:pic>
              </a:graphicData>
            </a:graphic>
          </wp:inline>
        </w:drawing>
      </w:r>
    </w:p>
    <w:p w14:paraId="0BB0A32F" w14:textId="06672741" w:rsidR="003B113C" w:rsidRPr="006442C4" w:rsidRDefault="003B113C"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3E8EFEBA" wp14:editId="0ECEFE37">
            <wp:extent cx="5274310" cy="4533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453390"/>
                    </a:xfrm>
                    <a:prstGeom prst="rect">
                      <a:avLst/>
                    </a:prstGeom>
                  </pic:spPr>
                </pic:pic>
              </a:graphicData>
            </a:graphic>
          </wp:inline>
        </w:drawing>
      </w:r>
    </w:p>
    <w:p w14:paraId="3E5995CC" w14:textId="41419C66" w:rsidR="003B113C" w:rsidRPr="006442C4" w:rsidRDefault="003B113C"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37D056C1" wp14:editId="4E9CEFDF">
            <wp:extent cx="5274310" cy="484505"/>
            <wp:effectExtent l="0" t="0" r="0" b="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484505"/>
                    </a:xfrm>
                    <a:prstGeom prst="rect">
                      <a:avLst/>
                    </a:prstGeom>
                  </pic:spPr>
                </pic:pic>
              </a:graphicData>
            </a:graphic>
          </wp:inline>
        </w:drawing>
      </w:r>
    </w:p>
    <w:p w14:paraId="0D19D1F8" w14:textId="29092AAD" w:rsidR="003B113C" w:rsidRPr="006442C4" w:rsidRDefault="003B113C" w:rsidP="00BF705E">
      <w:pPr>
        <w:spacing w:line="480" w:lineRule="auto"/>
        <w:rPr>
          <w:rFonts w:ascii="Times New Roman" w:eastAsia="Times New Roman" w:hAnsi="Times New Roman" w:cs="Times New Roman"/>
          <w:lang w:val="en-US"/>
        </w:rPr>
      </w:pPr>
    </w:p>
    <w:p w14:paraId="5FB6ECA0" w14:textId="6CFA86F1" w:rsidR="003B113C" w:rsidRPr="006442C4" w:rsidRDefault="003B113C"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Results:</w:t>
      </w:r>
    </w:p>
    <w:p w14:paraId="6217CCF3" w14:textId="06E070D1" w:rsidR="00CF281C" w:rsidRPr="006442C4" w:rsidRDefault="00CF281C" w:rsidP="00BF705E">
      <w:p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Nominated output: N001</w:t>
      </w:r>
      <w:r w:rsidRPr="006442C4">
        <w:rPr>
          <w:rFonts w:ascii="Times New Roman" w:eastAsia="Times New Roman" w:hAnsi="Times New Roman" w:cs="Times New Roman"/>
          <w:lang w:val="en-US"/>
        </w:rPr>
        <w:tab/>
      </w:r>
    </w:p>
    <w:p w14:paraId="38FA5433" w14:textId="0302F955" w:rsidR="00CF281C" w:rsidRPr="006442C4" w:rsidRDefault="00CF281C" w:rsidP="00B94D3D">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275DFA18" wp14:editId="5B502CCE">
            <wp:extent cx="3085170" cy="1744276"/>
            <wp:effectExtent l="0" t="0" r="127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18773" cy="1763274"/>
                    </a:xfrm>
                    <a:prstGeom prst="rect">
                      <a:avLst/>
                    </a:prstGeom>
                  </pic:spPr>
                </pic:pic>
              </a:graphicData>
            </a:graphic>
          </wp:inline>
        </w:drawing>
      </w:r>
    </w:p>
    <w:p w14:paraId="7AE12C2A" w14:textId="77777777" w:rsidR="004B6A8D" w:rsidRDefault="004B6A8D" w:rsidP="00BF705E">
      <w:pPr>
        <w:tabs>
          <w:tab w:val="left" w:pos="3131"/>
        </w:tabs>
        <w:spacing w:line="480" w:lineRule="auto"/>
        <w:rPr>
          <w:rFonts w:ascii="Times New Roman" w:eastAsia="Times New Roman" w:hAnsi="Times New Roman" w:cs="Times New Roman"/>
          <w:lang w:val="en-US"/>
        </w:rPr>
      </w:pPr>
    </w:p>
    <w:p w14:paraId="5B81807E" w14:textId="77777777" w:rsidR="004B6A8D" w:rsidRDefault="004B6A8D" w:rsidP="00BF705E">
      <w:pPr>
        <w:tabs>
          <w:tab w:val="left" w:pos="3131"/>
        </w:tabs>
        <w:spacing w:line="480" w:lineRule="auto"/>
        <w:rPr>
          <w:rFonts w:ascii="Times New Roman" w:eastAsia="Times New Roman" w:hAnsi="Times New Roman" w:cs="Times New Roman"/>
          <w:lang w:val="en-US"/>
        </w:rPr>
      </w:pPr>
    </w:p>
    <w:p w14:paraId="71F8C0CF" w14:textId="2B684DE8" w:rsidR="00CF281C" w:rsidRPr="006442C4" w:rsidRDefault="00CF281C" w:rsidP="00BF705E">
      <w:p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lastRenderedPageBreak/>
        <w:t>Nominated output: N00</w:t>
      </w:r>
      <w:r w:rsidRPr="006442C4">
        <w:rPr>
          <w:rFonts w:ascii="Times New Roman" w:eastAsia="Times New Roman" w:hAnsi="Times New Roman" w:cs="Times New Roman"/>
          <w:lang w:val="en-US"/>
        </w:rPr>
        <w:t>2</w:t>
      </w:r>
    </w:p>
    <w:p w14:paraId="4CC03C6C" w14:textId="78F4BED1" w:rsidR="00CF281C" w:rsidRPr="006442C4" w:rsidRDefault="00CF281C" w:rsidP="004B6A8D">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24ECFF6" wp14:editId="048D0915">
            <wp:extent cx="5274310" cy="1881505"/>
            <wp:effectExtent l="0" t="0" r="0" b="0"/>
            <wp:docPr id="114"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00C6EE56" w14:textId="6AB21781" w:rsidR="00CF281C" w:rsidRPr="006442C4" w:rsidRDefault="00CF281C" w:rsidP="00BF705E">
      <w:pPr>
        <w:tabs>
          <w:tab w:val="left" w:pos="3131"/>
        </w:tabs>
        <w:spacing w:line="480" w:lineRule="auto"/>
        <w:rPr>
          <w:rFonts w:ascii="Times New Roman" w:eastAsia="Times New Roman" w:hAnsi="Times New Roman" w:cs="Times New Roman"/>
          <w:lang w:val="en-US"/>
        </w:rPr>
      </w:pPr>
    </w:p>
    <w:p w14:paraId="5FE6ADD3" w14:textId="2201D4AB" w:rsidR="00CF281C" w:rsidRPr="006442C4" w:rsidRDefault="00CF281C" w:rsidP="00BF705E">
      <w:p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Nominated output: N00</w:t>
      </w:r>
      <w:r w:rsidRPr="006442C4">
        <w:rPr>
          <w:rFonts w:ascii="Times New Roman" w:eastAsia="Times New Roman" w:hAnsi="Times New Roman" w:cs="Times New Roman"/>
          <w:lang w:val="en-US"/>
        </w:rPr>
        <w:t>3</w:t>
      </w:r>
    </w:p>
    <w:p w14:paraId="3B485AF8" w14:textId="377284C2" w:rsidR="00CF281C" w:rsidRPr="006442C4" w:rsidRDefault="00CF281C" w:rsidP="00BF705E">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04D4E616" wp14:editId="768B92B6">
            <wp:extent cx="5274310" cy="1881505"/>
            <wp:effectExtent l="0" t="0" r="0" b="0"/>
            <wp:docPr id="116" name="图片 3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3F5BC724" w14:textId="64019619" w:rsidR="00CF281C" w:rsidRPr="006442C4" w:rsidRDefault="00CF281C" w:rsidP="00BF705E">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039F9CF7" wp14:editId="19A88EE0">
            <wp:extent cx="5055767" cy="3098800"/>
            <wp:effectExtent l="0" t="0" r="12065" b="12700"/>
            <wp:docPr id="63" name="图表 63">
              <a:extLst xmlns:a="http://schemas.openxmlformats.org/drawingml/2006/main">
                <a:ext uri="{FF2B5EF4-FFF2-40B4-BE49-F238E27FC236}">
                  <a16:creationId xmlns:a16="http://schemas.microsoft.com/office/drawing/2014/main" id="{3030334C-7641-1443-8114-531E187F2D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BE81799" w14:textId="12E4C31F" w:rsidR="00CF281C" w:rsidRPr="006442C4" w:rsidRDefault="00CF281C" w:rsidP="00BF705E">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lastRenderedPageBreak/>
        <w:drawing>
          <wp:inline distT="0" distB="0" distL="0" distR="0" wp14:anchorId="6D1E2552" wp14:editId="6ACC7D43">
            <wp:extent cx="4965966" cy="3103579"/>
            <wp:effectExtent l="0" t="0" r="0" b="0"/>
            <wp:docPr id="41" name="图片 4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电脑萤幕画面&#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72023" cy="3107364"/>
                    </a:xfrm>
                    <a:prstGeom prst="rect">
                      <a:avLst/>
                    </a:prstGeom>
                  </pic:spPr>
                </pic:pic>
              </a:graphicData>
            </a:graphic>
          </wp:inline>
        </w:drawing>
      </w:r>
    </w:p>
    <w:p w14:paraId="477F1501" w14:textId="2423E009" w:rsidR="00594866" w:rsidRPr="006442C4" w:rsidRDefault="00594866" w:rsidP="00BF705E">
      <w:pPr>
        <w:tabs>
          <w:tab w:val="left" w:pos="3131"/>
        </w:tabs>
        <w:spacing w:line="480" w:lineRule="auto"/>
        <w:jc w:val="center"/>
        <w:rPr>
          <w:rFonts w:ascii="Times New Roman" w:eastAsia="Times New Roman" w:hAnsi="Times New Roman" w:cs="Times New Roman"/>
          <w:lang w:val="en-US"/>
        </w:rPr>
      </w:pPr>
    </w:p>
    <w:p w14:paraId="3E05DBA0" w14:textId="78A55FE6" w:rsidR="00594866" w:rsidRPr="006442C4" w:rsidRDefault="00594866" w:rsidP="00BF705E">
      <w:pPr>
        <w:tabs>
          <w:tab w:val="left" w:pos="3131"/>
        </w:tabs>
        <w:spacing w:line="480" w:lineRule="auto"/>
        <w:jc w:val="center"/>
        <w:rPr>
          <w:rFonts w:ascii="Times New Roman" w:eastAsia="Times New Roman" w:hAnsi="Times New Roman" w:cs="Times New Roman"/>
          <w:lang w:val="en-US"/>
        </w:rPr>
      </w:pPr>
    </w:p>
    <w:p w14:paraId="4EEC1DA2" w14:textId="2B655CEE" w:rsidR="00594866" w:rsidRPr="006442C4" w:rsidRDefault="00594866" w:rsidP="00BF705E">
      <w:pPr>
        <w:tabs>
          <w:tab w:val="left" w:pos="3131"/>
        </w:tabs>
        <w:spacing w:line="480" w:lineRule="auto"/>
        <w:jc w:val="center"/>
        <w:rPr>
          <w:rFonts w:ascii="Times New Roman" w:eastAsia="Times New Roman" w:hAnsi="Times New Roman" w:cs="Times New Roman"/>
          <w:lang w:val="en-US"/>
        </w:rPr>
      </w:pPr>
    </w:p>
    <w:p w14:paraId="06B58918" w14:textId="77777777" w:rsidR="00B94D3D" w:rsidRDefault="00B94D3D" w:rsidP="000C3443">
      <w:pPr>
        <w:pStyle w:val="Heading1"/>
        <w:spacing w:line="480" w:lineRule="auto"/>
        <w:rPr>
          <w:rFonts w:eastAsia="Times New Roman" w:cs="Times New Roman"/>
          <w:b/>
          <w:bCs/>
          <w:szCs w:val="40"/>
          <w:lang w:val="en-US"/>
        </w:rPr>
      </w:pPr>
      <w:bookmarkStart w:id="287" w:name="_Toc74430110"/>
    </w:p>
    <w:p w14:paraId="5B9F6C39" w14:textId="14B8C380" w:rsidR="00B94D3D" w:rsidRDefault="00B94D3D" w:rsidP="000C3443">
      <w:pPr>
        <w:pStyle w:val="Heading1"/>
        <w:spacing w:line="480" w:lineRule="auto"/>
        <w:rPr>
          <w:rFonts w:eastAsia="Times New Roman" w:cs="Times New Roman"/>
          <w:b/>
          <w:bCs/>
          <w:szCs w:val="40"/>
          <w:lang w:val="en-US"/>
        </w:rPr>
      </w:pPr>
    </w:p>
    <w:p w14:paraId="0F30CEA2" w14:textId="5E73DB1E" w:rsidR="00B94D3D" w:rsidRDefault="00B94D3D" w:rsidP="00B94D3D">
      <w:pPr>
        <w:rPr>
          <w:lang w:val="en-US"/>
        </w:rPr>
      </w:pPr>
    </w:p>
    <w:p w14:paraId="1DA9E591" w14:textId="2C550684" w:rsidR="00B94D3D" w:rsidRDefault="00B94D3D" w:rsidP="00B94D3D">
      <w:pPr>
        <w:rPr>
          <w:lang w:val="en-US"/>
        </w:rPr>
      </w:pPr>
    </w:p>
    <w:p w14:paraId="54E7D39D" w14:textId="5CAE09D2" w:rsidR="00B94D3D" w:rsidRDefault="00B94D3D" w:rsidP="00B94D3D">
      <w:pPr>
        <w:rPr>
          <w:lang w:val="en-US"/>
        </w:rPr>
      </w:pPr>
    </w:p>
    <w:p w14:paraId="1BBBAAB0" w14:textId="098FDCE9" w:rsidR="00B94D3D" w:rsidRDefault="00B94D3D" w:rsidP="00B94D3D">
      <w:pPr>
        <w:rPr>
          <w:lang w:val="en-US"/>
        </w:rPr>
      </w:pPr>
    </w:p>
    <w:p w14:paraId="6F1A883F" w14:textId="67E9BC2A" w:rsidR="00B94D3D" w:rsidRDefault="00B94D3D" w:rsidP="00B94D3D">
      <w:pPr>
        <w:rPr>
          <w:lang w:val="en-US"/>
        </w:rPr>
      </w:pPr>
    </w:p>
    <w:p w14:paraId="0CE48B07" w14:textId="36B63102" w:rsidR="00B94D3D" w:rsidRDefault="00B94D3D" w:rsidP="00B94D3D">
      <w:pPr>
        <w:rPr>
          <w:lang w:val="en-US"/>
        </w:rPr>
      </w:pPr>
    </w:p>
    <w:p w14:paraId="0682ECAD" w14:textId="67BE5F3E" w:rsidR="00B94D3D" w:rsidRDefault="00B94D3D" w:rsidP="00B94D3D">
      <w:pPr>
        <w:rPr>
          <w:lang w:val="en-US"/>
        </w:rPr>
      </w:pPr>
    </w:p>
    <w:p w14:paraId="0D58C8C9" w14:textId="221B72C8" w:rsidR="00B94D3D" w:rsidRDefault="00B94D3D" w:rsidP="00B94D3D">
      <w:pPr>
        <w:rPr>
          <w:lang w:val="en-US"/>
        </w:rPr>
      </w:pPr>
    </w:p>
    <w:p w14:paraId="120F1922" w14:textId="6843E2D9" w:rsidR="00B94D3D" w:rsidRDefault="00B94D3D" w:rsidP="00B94D3D">
      <w:pPr>
        <w:rPr>
          <w:lang w:val="en-US"/>
        </w:rPr>
      </w:pPr>
    </w:p>
    <w:p w14:paraId="0F629333" w14:textId="77777777" w:rsidR="00B94D3D" w:rsidRDefault="00B94D3D" w:rsidP="00B94D3D">
      <w:pPr>
        <w:rPr>
          <w:lang w:val="en-US"/>
        </w:rPr>
      </w:pPr>
    </w:p>
    <w:p w14:paraId="295B0A71" w14:textId="24AC546A" w:rsidR="00B94D3D" w:rsidRDefault="00B94D3D" w:rsidP="00B94D3D">
      <w:pPr>
        <w:rPr>
          <w:lang w:val="en-US"/>
        </w:rPr>
      </w:pPr>
    </w:p>
    <w:p w14:paraId="2D8B753A" w14:textId="77777777" w:rsidR="00B94D3D" w:rsidRPr="00B94D3D" w:rsidRDefault="00B94D3D" w:rsidP="00B94D3D">
      <w:pPr>
        <w:rPr>
          <w:lang w:val="en-US"/>
        </w:rPr>
      </w:pPr>
    </w:p>
    <w:p w14:paraId="565F16F3" w14:textId="53B5C260" w:rsidR="00E60CE2" w:rsidRDefault="00E60CE2" w:rsidP="000C3443">
      <w:pPr>
        <w:pStyle w:val="Heading1"/>
        <w:spacing w:line="480" w:lineRule="auto"/>
        <w:rPr>
          <w:rFonts w:eastAsia="Times New Roman" w:cs="Times New Roman"/>
          <w:b/>
          <w:bCs/>
          <w:szCs w:val="40"/>
          <w:lang w:val="en-US"/>
        </w:rPr>
      </w:pPr>
      <w:bookmarkStart w:id="288" w:name="_Toc74474943"/>
      <w:bookmarkStart w:id="289" w:name="_Toc74475023"/>
      <w:bookmarkStart w:id="290" w:name="_Toc74475079"/>
      <w:bookmarkStart w:id="291" w:name="_Toc74476437"/>
      <w:r w:rsidRPr="006442C4">
        <w:rPr>
          <w:rFonts w:eastAsia="Times New Roman" w:cs="Times New Roman"/>
          <w:b/>
          <w:bCs/>
          <w:szCs w:val="40"/>
          <w:lang w:val="en-US"/>
        </w:rPr>
        <w:lastRenderedPageBreak/>
        <w:t>Appendix 3</w:t>
      </w:r>
      <w:bookmarkEnd w:id="287"/>
      <w:bookmarkEnd w:id="288"/>
      <w:bookmarkEnd w:id="289"/>
      <w:bookmarkEnd w:id="290"/>
      <w:bookmarkEnd w:id="291"/>
    </w:p>
    <w:p w14:paraId="7EEEB536" w14:textId="20D7331A" w:rsidR="00B94D3D" w:rsidRDefault="00B94D3D" w:rsidP="00B94D3D">
      <w:pPr>
        <w:rPr>
          <w:rFonts w:ascii="Times New Roman" w:hAnsi="Times New Roman" w:cs="Times New Roman"/>
          <w:lang w:val="en-US"/>
        </w:rPr>
      </w:pPr>
      <w:r>
        <w:rPr>
          <w:rFonts w:ascii="Times New Roman" w:hAnsi="Times New Roman" w:cs="Times New Roman"/>
          <w:lang w:val="en-US"/>
        </w:rPr>
        <w:t xml:space="preserve">This section is </w:t>
      </w:r>
      <w:r w:rsidR="0065712F">
        <w:rPr>
          <w:rFonts w:ascii="Times New Roman" w:hAnsi="Times New Roman" w:cs="Times New Roman"/>
          <w:lang w:val="en-US"/>
        </w:rPr>
        <w:t>complementary to</w:t>
      </w:r>
      <w:r>
        <w:rPr>
          <w:rFonts w:ascii="Times New Roman" w:hAnsi="Times New Roman" w:cs="Times New Roman"/>
          <w:lang w:val="en-US"/>
        </w:rPr>
        <w:t xml:space="preserve"> the circuit composed of </w:t>
      </w:r>
      <w:r w:rsidR="0065712F">
        <w:rPr>
          <w:rFonts w:ascii="Times New Roman" w:hAnsi="Times New Roman" w:cs="Times New Roman"/>
          <w:lang w:val="en-US"/>
        </w:rPr>
        <w:t>a diode and an inductor</w:t>
      </w:r>
      <w:r>
        <w:rPr>
          <w:rFonts w:ascii="Times New Roman" w:hAnsi="Times New Roman" w:cs="Times New Roman"/>
          <w:lang w:val="en-US"/>
        </w:rPr>
        <w:t xml:space="preserve"> </w:t>
      </w:r>
      <w:r w:rsidR="0065712F">
        <w:rPr>
          <w:rFonts w:ascii="Times New Roman" w:hAnsi="Times New Roman" w:cs="Times New Roman"/>
          <w:lang w:val="en-US"/>
        </w:rPr>
        <w:t>(Figure 54)</w:t>
      </w:r>
    </w:p>
    <w:p w14:paraId="7AD04023" w14:textId="77777777" w:rsidR="00C67053" w:rsidRDefault="00C67053" w:rsidP="00B94D3D">
      <w:pPr>
        <w:rPr>
          <w:rFonts w:ascii="Times New Roman" w:hAnsi="Times New Roman" w:cs="Times New Roman"/>
          <w:lang w:val="en-US"/>
        </w:rPr>
      </w:pPr>
    </w:p>
    <w:p w14:paraId="1FE60E65" w14:textId="57C3056B" w:rsidR="00C67053" w:rsidRDefault="00C67053" w:rsidP="00B94D3D">
      <w:pPr>
        <w:rPr>
          <w:rFonts w:ascii="Times New Roman" w:hAnsi="Times New Roman" w:cs="Times New Roman"/>
          <w:lang w:val="en-US"/>
        </w:rPr>
      </w:pPr>
    </w:p>
    <w:p w14:paraId="6FB3B3B5" w14:textId="1C05AD54" w:rsidR="00C67053" w:rsidRPr="00C67053" w:rsidRDefault="00C67053" w:rsidP="00C67053">
      <w:pPr>
        <w:spacing w:line="480" w:lineRule="auto"/>
        <w:rPr>
          <w:rFonts w:ascii="Times New Roman" w:hAnsi="Times New Roman" w:cs="Times New Roman"/>
        </w:rPr>
      </w:pPr>
      <w:r w:rsidRPr="00C67053">
        <w:rPr>
          <w:rFonts w:ascii="Times New Roman" w:hAnsi="Times New Roman" w:cs="Times New Roman"/>
        </w:rPr>
        <w:t>Nominated output node: N001</w:t>
      </w:r>
    </w:p>
    <w:p w14:paraId="77B86B2E" w14:textId="77777777" w:rsidR="004B6A8D" w:rsidRPr="00B94D3D" w:rsidRDefault="004B6A8D" w:rsidP="00B94D3D">
      <w:pPr>
        <w:rPr>
          <w:rFonts w:ascii="Times New Roman" w:hAnsi="Times New Roman" w:cs="Times New Roman"/>
          <w:lang w:val="en-US"/>
        </w:rPr>
      </w:pPr>
    </w:p>
    <w:p w14:paraId="22C13611" w14:textId="44278DDA" w:rsidR="004B6A8D" w:rsidRDefault="004B6A8D" w:rsidP="00C67053">
      <w:pPr>
        <w:spacing w:line="480" w:lineRule="auto"/>
        <w:jc w:val="center"/>
        <w:rPr>
          <w:rFonts w:ascii="Times New Roman" w:eastAsia="Times New Roman" w:hAnsi="Times New Roman" w:cs="Times New Roman"/>
          <w:lang w:val="en-US"/>
        </w:rPr>
      </w:pPr>
      <w:r w:rsidRPr="006442C4">
        <w:rPr>
          <w:noProof/>
        </w:rPr>
        <w:drawing>
          <wp:inline distT="0" distB="0" distL="0" distR="0" wp14:anchorId="29220B5A" wp14:editId="1A1A35B1">
            <wp:extent cx="2288226" cy="1542197"/>
            <wp:effectExtent l="0" t="0" r="0" b="0"/>
            <wp:docPr id="88"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433" cy="1559860"/>
                    </a:xfrm>
                    <a:prstGeom prst="rect">
                      <a:avLst/>
                    </a:prstGeom>
                  </pic:spPr>
                </pic:pic>
              </a:graphicData>
            </a:graphic>
          </wp:inline>
        </w:drawing>
      </w:r>
    </w:p>
    <w:p w14:paraId="3C79CB99" w14:textId="77777777" w:rsidR="00C67053" w:rsidRPr="00C67053" w:rsidRDefault="00C67053" w:rsidP="00C67053">
      <w:pPr>
        <w:spacing w:line="480" w:lineRule="auto"/>
        <w:jc w:val="center"/>
        <w:rPr>
          <w:rFonts w:ascii="Times New Roman" w:eastAsia="Times New Roman" w:hAnsi="Times New Roman" w:cs="Times New Roman"/>
          <w:lang w:val="en-US"/>
        </w:rPr>
      </w:pPr>
    </w:p>
    <w:p w14:paraId="6B6A4389" w14:textId="6A76C314" w:rsidR="004B6A8D" w:rsidRPr="00C67053" w:rsidRDefault="00C67053" w:rsidP="00C67053">
      <w:pPr>
        <w:spacing w:line="480" w:lineRule="auto"/>
        <w:rPr>
          <w:rFonts w:ascii="Times New Roman" w:eastAsia="Times New Roman" w:hAnsi="Times New Roman" w:cs="Times New Roman"/>
          <w:lang w:val="en-US"/>
        </w:rPr>
      </w:pPr>
      <w:r w:rsidRPr="00C67053">
        <w:rPr>
          <w:rFonts w:ascii="Times New Roman" w:hAnsi="Times New Roman" w:cs="Times New Roman"/>
        </w:rPr>
        <w:t>Nominated output node: N002</w:t>
      </w:r>
    </w:p>
    <w:p w14:paraId="66ADD7DA" w14:textId="48CE6FBB" w:rsidR="004B6A8D" w:rsidRDefault="004B6A8D" w:rsidP="004B6A8D">
      <w:pPr>
        <w:pStyle w:val="ListParagraph"/>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7A8A9167" wp14:editId="30F90EE9">
            <wp:extent cx="2282508" cy="1538344"/>
            <wp:effectExtent l="0" t="0" r="3810" b="0"/>
            <wp:docPr id="9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8564" cy="1562645"/>
                    </a:xfrm>
                    <a:prstGeom prst="rect">
                      <a:avLst/>
                    </a:prstGeom>
                  </pic:spPr>
                </pic:pic>
              </a:graphicData>
            </a:graphic>
          </wp:inline>
        </w:drawing>
      </w:r>
    </w:p>
    <w:p w14:paraId="32A142F5" w14:textId="77777777" w:rsidR="00C67053" w:rsidRPr="006442C4" w:rsidRDefault="00C67053" w:rsidP="004B6A8D">
      <w:pPr>
        <w:pStyle w:val="ListParagraph"/>
        <w:spacing w:line="480" w:lineRule="auto"/>
        <w:jc w:val="center"/>
        <w:rPr>
          <w:rFonts w:ascii="Times New Roman" w:eastAsia="Times New Roman" w:hAnsi="Times New Roman" w:cs="Times New Roman"/>
          <w:lang w:val="en-US"/>
        </w:rPr>
      </w:pPr>
    </w:p>
    <w:p w14:paraId="1E9C27C4" w14:textId="6F928BAA" w:rsidR="004B6A8D" w:rsidRPr="00C67053" w:rsidRDefault="00C67053" w:rsidP="00C67053">
      <w:pPr>
        <w:spacing w:line="480" w:lineRule="auto"/>
        <w:rPr>
          <w:rFonts w:ascii="Times New Roman" w:eastAsia="Times New Roman" w:hAnsi="Times New Roman" w:cs="Times New Roman"/>
          <w:lang w:val="en-US"/>
        </w:rPr>
      </w:pPr>
      <w:r w:rsidRPr="00C67053">
        <w:rPr>
          <w:rFonts w:ascii="Times New Roman" w:hAnsi="Times New Roman" w:cs="Times New Roman"/>
        </w:rPr>
        <w:t>Nominated output node: N003</w:t>
      </w:r>
    </w:p>
    <w:p w14:paraId="67AE5B33" w14:textId="77777777" w:rsidR="004B6A8D" w:rsidRPr="006442C4" w:rsidRDefault="004B6A8D" w:rsidP="004B6A8D">
      <w:pPr>
        <w:pStyle w:val="ListParagraph"/>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5DBDC919" wp14:editId="54D8B6B9">
            <wp:extent cx="2346353" cy="1581374"/>
            <wp:effectExtent l="0" t="0" r="3175" b="6350"/>
            <wp:docPr id="9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91847" cy="1612035"/>
                    </a:xfrm>
                    <a:prstGeom prst="rect">
                      <a:avLst/>
                    </a:prstGeom>
                  </pic:spPr>
                </pic:pic>
              </a:graphicData>
            </a:graphic>
          </wp:inline>
        </w:drawing>
      </w:r>
    </w:p>
    <w:p w14:paraId="045D696B" w14:textId="77777777" w:rsidR="004B6A8D" w:rsidRPr="006442C4" w:rsidRDefault="004B6A8D" w:rsidP="004B6A8D">
      <w:pPr>
        <w:pStyle w:val="ListParagraph"/>
        <w:spacing w:line="480" w:lineRule="auto"/>
        <w:jc w:val="center"/>
        <w:rPr>
          <w:rFonts w:ascii="Times New Roman" w:hAnsi="Times New Roman" w:cs="Times New Roman"/>
        </w:rPr>
      </w:pPr>
    </w:p>
    <w:p w14:paraId="1C7E4F26" w14:textId="77777777" w:rsidR="00C67053" w:rsidRDefault="00C67053" w:rsidP="004B6A8D">
      <w:pPr>
        <w:pStyle w:val="ListParagraph"/>
        <w:spacing w:line="480" w:lineRule="auto"/>
        <w:jc w:val="center"/>
        <w:rPr>
          <w:rFonts w:ascii="Times New Roman" w:hAnsi="Times New Roman" w:cs="Times New Roman"/>
        </w:rPr>
      </w:pPr>
    </w:p>
    <w:p w14:paraId="3FE6A9ED" w14:textId="4B40A034" w:rsidR="00C67053" w:rsidRPr="00C67053" w:rsidRDefault="00C67053" w:rsidP="00C67053">
      <w:pPr>
        <w:pStyle w:val="ListParagraph"/>
        <w:spacing w:line="480" w:lineRule="auto"/>
        <w:rPr>
          <w:rFonts w:ascii="Times New Roman" w:hAnsi="Times New Roman" w:cs="Times New Roman"/>
        </w:rPr>
      </w:pPr>
      <w:r w:rsidRPr="006442C4">
        <w:rPr>
          <w:rFonts w:ascii="Times New Roman" w:hAnsi="Times New Roman" w:cs="Times New Roman"/>
        </w:rPr>
        <w:lastRenderedPageBreak/>
        <w:t>Nominated output node: N004</w:t>
      </w:r>
    </w:p>
    <w:p w14:paraId="0EA1CFE4" w14:textId="34AF308F" w:rsidR="004B6A8D" w:rsidRPr="006442C4" w:rsidRDefault="004B6A8D" w:rsidP="004B6A8D">
      <w:pPr>
        <w:pStyle w:val="ListParagraph"/>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18E6AD9A" wp14:editId="649EB0FA">
            <wp:extent cx="2364953" cy="1593909"/>
            <wp:effectExtent l="0" t="0" r="0" b="0"/>
            <wp:docPr id="94"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02907" cy="1619489"/>
                    </a:xfrm>
                    <a:prstGeom prst="rect">
                      <a:avLst/>
                    </a:prstGeom>
                  </pic:spPr>
                </pic:pic>
              </a:graphicData>
            </a:graphic>
          </wp:inline>
        </w:drawing>
      </w:r>
    </w:p>
    <w:p w14:paraId="569DD03A" w14:textId="16C2581D" w:rsidR="004B6A8D" w:rsidRDefault="004B6A8D" w:rsidP="004B6A8D">
      <w:pPr>
        <w:pStyle w:val="ListParagraph"/>
        <w:spacing w:line="480" w:lineRule="auto"/>
        <w:rPr>
          <w:rFonts w:ascii="Times New Roman" w:hAnsi="Times New Roman" w:cs="Times New Roman"/>
        </w:rPr>
      </w:pPr>
      <w:r w:rsidRPr="006442C4">
        <w:rPr>
          <w:rFonts w:ascii="Times New Roman" w:hAnsi="Times New Roman" w:cs="Times New Roman"/>
        </w:rPr>
        <w:t>This connects the DC source, which is short circuited in small signal AC analysis.</w:t>
      </w:r>
    </w:p>
    <w:p w14:paraId="38BB13E5" w14:textId="77777777" w:rsidR="00C67053" w:rsidRDefault="00C67053" w:rsidP="004B6A8D">
      <w:pPr>
        <w:pStyle w:val="ListParagraph"/>
        <w:spacing w:line="480" w:lineRule="auto"/>
        <w:rPr>
          <w:rFonts w:ascii="Times New Roman" w:hAnsi="Times New Roman" w:cs="Times New Roman"/>
        </w:rPr>
      </w:pPr>
    </w:p>
    <w:p w14:paraId="26902BDD" w14:textId="13634D90" w:rsidR="00C67053" w:rsidRPr="00C67053" w:rsidRDefault="00C67053" w:rsidP="00C67053">
      <w:pPr>
        <w:pStyle w:val="ListParagraph"/>
        <w:spacing w:line="480" w:lineRule="auto"/>
        <w:rPr>
          <w:rFonts w:ascii="Times New Roman" w:hAnsi="Times New Roman" w:cs="Times New Roman"/>
        </w:rPr>
      </w:pPr>
      <w:r w:rsidRPr="006442C4">
        <w:rPr>
          <w:rFonts w:ascii="Times New Roman" w:hAnsi="Times New Roman" w:cs="Times New Roman"/>
        </w:rPr>
        <w:t>Nominated output node: N005</w:t>
      </w:r>
    </w:p>
    <w:p w14:paraId="7F4A2B17" w14:textId="670A86D6" w:rsidR="004B6A8D" w:rsidRDefault="004B6A8D" w:rsidP="004B6A8D">
      <w:pPr>
        <w:pStyle w:val="ListParagraph"/>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36F86453" wp14:editId="722DA781">
            <wp:extent cx="2346355" cy="1581374"/>
            <wp:effectExtent l="0" t="0" r="3175" b="6350"/>
            <wp:docPr id="95" name="图片 5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73237" cy="1599492"/>
                    </a:xfrm>
                    <a:prstGeom prst="rect">
                      <a:avLst/>
                    </a:prstGeom>
                  </pic:spPr>
                </pic:pic>
              </a:graphicData>
            </a:graphic>
          </wp:inline>
        </w:drawing>
      </w:r>
    </w:p>
    <w:p w14:paraId="19E39EAE" w14:textId="77777777" w:rsidR="00B61BFA" w:rsidRDefault="00B61BFA" w:rsidP="004B6A8D">
      <w:pPr>
        <w:pStyle w:val="ListParagraph"/>
        <w:spacing w:line="480" w:lineRule="auto"/>
        <w:jc w:val="center"/>
        <w:rPr>
          <w:rFonts w:ascii="Times New Roman" w:hAnsi="Times New Roman" w:cs="Times New Roman"/>
        </w:rPr>
      </w:pPr>
    </w:p>
    <w:p w14:paraId="054F3C3E" w14:textId="0E3FA63D" w:rsidR="00B61BFA" w:rsidRPr="006442C4" w:rsidRDefault="00B61BFA" w:rsidP="004B6A8D">
      <w:pPr>
        <w:pStyle w:val="ListParagraph"/>
        <w:spacing w:line="480" w:lineRule="auto"/>
        <w:jc w:val="center"/>
        <w:rPr>
          <w:rFonts w:ascii="Times New Roman" w:hAnsi="Times New Roman" w:cs="Times New Roman"/>
        </w:rPr>
      </w:pPr>
      <w:r w:rsidRPr="00B61BFA">
        <w:rPr>
          <w:rFonts w:ascii="Times New Roman" w:hAnsi="Times New Roman" w:cs="Times New Roman"/>
        </w:rPr>
        <w:drawing>
          <wp:inline distT="0" distB="0" distL="0" distR="0" wp14:anchorId="3AD9227D" wp14:editId="4FD8343D">
            <wp:extent cx="5071178" cy="2259725"/>
            <wp:effectExtent l="0" t="0" r="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0394" cy="2263832"/>
                    </a:xfrm>
                    <a:prstGeom prst="rect">
                      <a:avLst/>
                    </a:prstGeom>
                  </pic:spPr>
                </pic:pic>
              </a:graphicData>
            </a:graphic>
          </wp:inline>
        </w:drawing>
      </w:r>
    </w:p>
    <w:p w14:paraId="260E6A73" w14:textId="77777777" w:rsidR="00B94D3D" w:rsidRPr="00B94D3D" w:rsidRDefault="00B94D3D" w:rsidP="00B94D3D">
      <w:pPr>
        <w:rPr>
          <w:lang w:val="en-US"/>
        </w:rPr>
      </w:pPr>
    </w:p>
    <w:p w14:paraId="3C7EED58" w14:textId="7AB1FE38" w:rsidR="00E60CE2" w:rsidRPr="006442C4" w:rsidRDefault="00E60CE2" w:rsidP="00BF705E">
      <w:pPr>
        <w:tabs>
          <w:tab w:val="left" w:pos="3131"/>
        </w:tabs>
        <w:spacing w:line="480" w:lineRule="auto"/>
        <w:jc w:val="center"/>
        <w:rPr>
          <w:rFonts w:ascii="Times New Roman" w:eastAsia="Times New Roman" w:hAnsi="Times New Roman" w:cs="Times New Roman"/>
          <w:b/>
          <w:bCs/>
          <w:sz w:val="40"/>
          <w:szCs w:val="40"/>
          <w:lang w:val="en-US"/>
        </w:rPr>
      </w:pPr>
    </w:p>
    <w:p w14:paraId="05B5C53D" w14:textId="27C1D7F6" w:rsidR="00A51A00" w:rsidRPr="006442C4" w:rsidRDefault="00685404" w:rsidP="000C3443">
      <w:pPr>
        <w:pStyle w:val="Heading1"/>
        <w:spacing w:line="480" w:lineRule="auto"/>
        <w:rPr>
          <w:rFonts w:eastAsia="Times New Roman" w:cs="Times New Roman"/>
          <w:b/>
          <w:bCs/>
          <w:szCs w:val="40"/>
          <w:lang w:val="en-US"/>
        </w:rPr>
      </w:pPr>
      <w:bookmarkStart w:id="292" w:name="_Toc74430111"/>
      <w:bookmarkStart w:id="293" w:name="_Toc74474944"/>
      <w:bookmarkStart w:id="294" w:name="_Toc74475024"/>
      <w:bookmarkStart w:id="295" w:name="_Toc74475080"/>
      <w:bookmarkStart w:id="296" w:name="_Toc74476438"/>
      <w:r w:rsidRPr="006442C4">
        <w:rPr>
          <w:rFonts w:eastAsia="Times New Roman" w:cs="Times New Roman"/>
          <w:b/>
          <w:bCs/>
          <w:szCs w:val="40"/>
          <w:lang w:val="en-US"/>
        </w:rPr>
        <w:lastRenderedPageBreak/>
        <w:t>References</w:t>
      </w:r>
      <w:bookmarkEnd w:id="292"/>
      <w:bookmarkEnd w:id="293"/>
      <w:bookmarkEnd w:id="294"/>
      <w:bookmarkEnd w:id="295"/>
      <w:bookmarkEnd w:id="296"/>
    </w:p>
    <w:p w14:paraId="3344BD04" w14:textId="4056C8FB" w:rsidR="008A46E2" w:rsidRPr="006442C4" w:rsidRDefault="008A46E2" w:rsidP="004C2E7A">
      <w:pPr>
        <w:pStyle w:val="ListParagraph"/>
        <w:numPr>
          <w:ilvl w:val="0"/>
          <w:numId w:val="9"/>
        </w:numPr>
        <w:tabs>
          <w:tab w:val="left" w:pos="3131"/>
        </w:tabs>
        <w:ind w:left="714" w:hanging="357"/>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V. Andrei. (2011). </w:t>
      </w:r>
      <w:r w:rsidR="003B2C17" w:rsidRPr="006442C4">
        <w:rPr>
          <w:rFonts w:ascii="Times New Roman" w:eastAsia="Times New Roman" w:hAnsi="Times New Roman" w:cs="Times New Roman"/>
          <w:lang w:val="en-US"/>
        </w:rPr>
        <w:t>“</w:t>
      </w:r>
      <w:r w:rsidRPr="006442C4">
        <w:rPr>
          <w:rFonts w:ascii="Times New Roman" w:eastAsia="Times New Roman" w:hAnsi="Times New Roman" w:cs="Times New Roman"/>
          <w:lang w:val="en-US"/>
        </w:rPr>
        <w:t>Shaping the History of SPICE</w:t>
      </w:r>
      <w:r w:rsidR="003B2C17" w:rsidRPr="006442C4">
        <w:rPr>
          <w:rFonts w:ascii="Times New Roman" w:eastAsia="Times New Roman" w:hAnsi="Times New Roman" w:cs="Times New Roman"/>
          <w:lang w:val="en-US"/>
        </w:rPr>
        <w:t xml:space="preserve">,” in </w:t>
      </w:r>
      <w:r w:rsidR="003B2C17" w:rsidRPr="006442C4">
        <w:rPr>
          <w:rFonts w:ascii="Times New Roman" w:eastAsia="Times New Roman" w:hAnsi="Times New Roman" w:cs="Times New Roman"/>
          <w:i/>
          <w:iCs/>
          <w:lang w:val="en-US"/>
        </w:rPr>
        <w:t>IEEE solid state circuits magazine</w:t>
      </w:r>
      <w:r w:rsidR="003C4159" w:rsidRPr="006442C4">
        <w:rPr>
          <w:rFonts w:ascii="Times New Roman" w:eastAsia="Times New Roman" w:hAnsi="Times New Roman" w:cs="Times New Roman"/>
          <w:i/>
          <w:iCs/>
          <w:lang w:val="en-US"/>
        </w:rPr>
        <w:t xml:space="preserve">, </w:t>
      </w:r>
      <w:r w:rsidR="003C4159" w:rsidRPr="006442C4">
        <w:rPr>
          <w:rFonts w:ascii="Times New Roman" w:eastAsia="Times New Roman" w:hAnsi="Times New Roman" w:cs="Times New Roman"/>
          <w:lang w:val="en-US"/>
        </w:rPr>
        <w:t>IEEE, 2011, Vol.3(2), pp. 36-39.</w:t>
      </w:r>
    </w:p>
    <w:p w14:paraId="5ECE949A" w14:textId="06492817" w:rsidR="008A46E2" w:rsidRPr="006442C4" w:rsidRDefault="008A46E2" w:rsidP="00BF705E">
      <w:pPr>
        <w:tabs>
          <w:tab w:val="left" w:pos="3131"/>
        </w:tabs>
        <w:spacing w:line="480" w:lineRule="auto"/>
        <w:rPr>
          <w:rFonts w:ascii="Times New Roman" w:eastAsia="Times New Roman" w:hAnsi="Times New Roman" w:cs="Times New Roman"/>
          <w:lang w:val="en-US"/>
        </w:rPr>
      </w:pPr>
    </w:p>
    <w:p w14:paraId="3F93B4E0" w14:textId="5C692085" w:rsidR="008A46E2" w:rsidRPr="006442C4" w:rsidRDefault="008A46E2" w:rsidP="004C2E7A">
      <w:pPr>
        <w:pStyle w:val="ListParagraph"/>
        <w:numPr>
          <w:ilvl w:val="0"/>
          <w:numId w:val="9"/>
        </w:numPr>
        <w:tabs>
          <w:tab w:val="left" w:pos="3131"/>
        </w:tabs>
        <w:spacing w:line="480" w:lineRule="auto"/>
        <w:rPr>
          <w:rFonts w:ascii="Times New Roman" w:eastAsia="Times New Roman" w:hAnsi="Times New Roman" w:cs="Times New Roman"/>
          <w:i/>
          <w:iCs/>
          <w:lang w:val="en-US"/>
        </w:rPr>
      </w:pPr>
      <w:r w:rsidRPr="006442C4">
        <w:rPr>
          <w:rFonts w:ascii="Times New Roman" w:eastAsia="Times New Roman" w:hAnsi="Times New Roman" w:cs="Times New Roman"/>
          <w:i/>
          <w:iCs/>
          <w:lang w:val="en-US"/>
        </w:rPr>
        <w:t xml:space="preserve">EE1 Project 2021-Simulation File Specification, </w:t>
      </w:r>
      <w:r w:rsidRPr="006442C4">
        <w:rPr>
          <w:rFonts w:ascii="Times New Roman" w:eastAsia="Times New Roman" w:hAnsi="Times New Roman" w:cs="Times New Roman"/>
          <w:lang w:val="en-US"/>
        </w:rPr>
        <w:t>May 2021</w:t>
      </w:r>
      <w:r w:rsidR="003C4159" w:rsidRPr="006442C4">
        <w:rPr>
          <w:rFonts w:ascii="Times New Roman" w:eastAsia="Times New Roman" w:hAnsi="Times New Roman" w:cs="Times New Roman"/>
          <w:lang w:val="en-US"/>
        </w:rPr>
        <w:t>.</w:t>
      </w:r>
    </w:p>
    <w:p w14:paraId="2B2E2FF3" w14:textId="746E3EB1" w:rsidR="008A46E2" w:rsidRPr="006442C4" w:rsidRDefault="008A46E2" w:rsidP="00BF705E">
      <w:pPr>
        <w:tabs>
          <w:tab w:val="left" w:pos="3131"/>
        </w:tabs>
        <w:spacing w:line="480" w:lineRule="auto"/>
        <w:rPr>
          <w:rFonts w:ascii="Times New Roman" w:eastAsia="Times New Roman" w:hAnsi="Times New Roman" w:cs="Times New Roman"/>
          <w:i/>
          <w:iCs/>
          <w:lang w:val="en-US"/>
        </w:rPr>
      </w:pPr>
    </w:p>
    <w:p w14:paraId="71A25727" w14:textId="355C155C" w:rsidR="008A46E2" w:rsidRPr="006442C4" w:rsidRDefault="008A46E2" w:rsidP="004C2E7A">
      <w:pPr>
        <w:pStyle w:val="ListParagraph"/>
        <w:numPr>
          <w:ilvl w:val="0"/>
          <w:numId w:val="9"/>
        </w:num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Ed Stott, Esther </w:t>
      </w:r>
      <w:proofErr w:type="spellStart"/>
      <w:r w:rsidRPr="006442C4">
        <w:rPr>
          <w:rFonts w:ascii="Times New Roman" w:eastAsia="Times New Roman" w:hAnsi="Times New Roman" w:cs="Times New Roman"/>
          <w:lang w:val="en-US"/>
        </w:rPr>
        <w:t>Perea</w:t>
      </w:r>
      <w:proofErr w:type="spellEnd"/>
      <w:r w:rsidRPr="006442C4">
        <w:rPr>
          <w:rFonts w:ascii="Times New Roman" w:eastAsia="Times New Roman" w:hAnsi="Times New Roman" w:cs="Times New Roman"/>
          <w:lang w:val="en-US"/>
        </w:rPr>
        <w:t xml:space="preserve">. (May 2021), </w:t>
      </w:r>
      <w:r w:rsidRPr="006442C4">
        <w:rPr>
          <w:rFonts w:ascii="Times New Roman" w:eastAsia="Times New Roman" w:hAnsi="Times New Roman" w:cs="Times New Roman"/>
          <w:i/>
          <w:iCs/>
          <w:lang w:val="en-US"/>
        </w:rPr>
        <w:t>EEE1 Project 202</w:t>
      </w:r>
      <w:r w:rsidR="003C4159" w:rsidRPr="006442C4">
        <w:rPr>
          <w:rFonts w:ascii="Times New Roman" w:eastAsia="Times New Roman" w:hAnsi="Times New Roman" w:cs="Times New Roman"/>
          <w:i/>
          <w:iCs/>
          <w:lang w:val="en-US"/>
        </w:rPr>
        <w:t>1.</w:t>
      </w:r>
    </w:p>
    <w:p w14:paraId="09BE43BB" w14:textId="77777777" w:rsidR="003B2C17" w:rsidRPr="006442C4" w:rsidRDefault="003B2C17" w:rsidP="00BF705E">
      <w:pPr>
        <w:tabs>
          <w:tab w:val="left" w:pos="3131"/>
        </w:tabs>
        <w:spacing w:line="480" w:lineRule="auto"/>
        <w:rPr>
          <w:rFonts w:ascii="Times New Roman" w:eastAsia="Times New Roman" w:hAnsi="Times New Roman" w:cs="Times New Roman"/>
          <w:lang w:val="en-US"/>
        </w:rPr>
      </w:pPr>
    </w:p>
    <w:p w14:paraId="5739EFCE" w14:textId="4D84BBA3" w:rsidR="003B2C17" w:rsidRPr="006442C4" w:rsidRDefault="003B2C17" w:rsidP="004C2E7A">
      <w:pPr>
        <w:pStyle w:val="ListParagraph"/>
        <w:numPr>
          <w:ilvl w:val="0"/>
          <w:numId w:val="9"/>
        </w:numPr>
        <w:tabs>
          <w:tab w:val="left" w:pos="3131"/>
        </w:tabs>
        <w:spacing w:line="480" w:lineRule="auto"/>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Adel S. </w:t>
      </w:r>
      <w:proofErr w:type="spellStart"/>
      <w:r w:rsidRPr="006442C4">
        <w:rPr>
          <w:rFonts w:ascii="Times New Roman" w:eastAsia="Times New Roman" w:hAnsi="Times New Roman" w:cs="Times New Roman"/>
          <w:lang w:val="en-US"/>
        </w:rPr>
        <w:t>Sedra</w:t>
      </w:r>
      <w:proofErr w:type="spellEnd"/>
      <w:r w:rsidRPr="006442C4">
        <w:rPr>
          <w:rFonts w:ascii="Times New Roman" w:eastAsia="Times New Roman" w:hAnsi="Times New Roman" w:cs="Times New Roman"/>
          <w:lang w:val="en-US"/>
        </w:rPr>
        <w:t xml:space="preserve">, Kenneth C. Smith, </w:t>
      </w:r>
      <w:r w:rsidRPr="006442C4">
        <w:rPr>
          <w:rFonts w:ascii="Times New Roman" w:eastAsia="Times New Roman" w:hAnsi="Times New Roman" w:cs="Times New Roman"/>
          <w:i/>
          <w:iCs/>
          <w:lang w:val="en-US"/>
        </w:rPr>
        <w:t xml:space="preserve">Microelectronic Circuits, </w:t>
      </w:r>
      <w:r w:rsidRPr="006442C4">
        <w:rPr>
          <w:rFonts w:ascii="Times New Roman" w:eastAsia="Times New Roman" w:hAnsi="Times New Roman" w:cs="Times New Roman"/>
          <w:lang w:val="en-US"/>
        </w:rPr>
        <w:t>7</w:t>
      </w:r>
      <w:r w:rsidRPr="006442C4">
        <w:rPr>
          <w:rFonts w:ascii="Times New Roman" w:eastAsia="Times New Roman" w:hAnsi="Times New Roman" w:cs="Times New Roman"/>
          <w:vertAlign w:val="superscript"/>
          <w:lang w:val="en-US"/>
        </w:rPr>
        <w:t>th</w:t>
      </w:r>
      <w:r w:rsidRPr="006442C4">
        <w:rPr>
          <w:rFonts w:ascii="Times New Roman" w:eastAsia="Times New Roman" w:hAnsi="Times New Roman" w:cs="Times New Roman"/>
          <w:lang w:val="en-US"/>
        </w:rPr>
        <w:t xml:space="preserve"> ed. Oxon</w:t>
      </w:r>
      <w:r w:rsidR="003C4159" w:rsidRPr="006442C4">
        <w:rPr>
          <w:rFonts w:ascii="Times New Roman" w:eastAsia="Times New Roman" w:hAnsi="Times New Roman" w:cs="Times New Roman"/>
          <w:lang w:val="en-US"/>
        </w:rPr>
        <w:t>.</w:t>
      </w:r>
    </w:p>
    <w:p w14:paraId="781F4436" w14:textId="77777777" w:rsidR="003C4159" w:rsidRPr="006442C4" w:rsidRDefault="003C4159" w:rsidP="00BF705E">
      <w:pPr>
        <w:pStyle w:val="ListParagraph"/>
        <w:tabs>
          <w:tab w:val="left" w:pos="3131"/>
        </w:tabs>
        <w:spacing w:line="480" w:lineRule="auto"/>
        <w:rPr>
          <w:rFonts w:ascii="Times New Roman" w:eastAsia="Times New Roman" w:hAnsi="Times New Roman" w:cs="Times New Roman"/>
          <w:i/>
          <w:iCs/>
          <w:lang w:val="en-US"/>
        </w:rPr>
      </w:pPr>
    </w:p>
    <w:p w14:paraId="51C6AA6B" w14:textId="76585626" w:rsidR="003C4159" w:rsidRPr="006442C4" w:rsidRDefault="003C4159" w:rsidP="004C2E7A">
      <w:pPr>
        <w:pStyle w:val="ListParagraph"/>
        <w:numPr>
          <w:ilvl w:val="0"/>
          <w:numId w:val="9"/>
        </w:numPr>
        <w:tabs>
          <w:tab w:val="left" w:pos="3131"/>
        </w:tabs>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WIKIPEDIA (2021, Jun. 1). </w:t>
      </w:r>
      <w:r w:rsidRPr="006442C4">
        <w:rPr>
          <w:rFonts w:ascii="Times New Roman" w:eastAsia="Times New Roman" w:hAnsi="Times New Roman" w:cs="Times New Roman"/>
          <w:i/>
          <w:iCs/>
          <w:lang w:val="en-US"/>
        </w:rPr>
        <w:t xml:space="preserve">Bipolar junction transistor </w:t>
      </w:r>
      <w:r w:rsidRPr="006442C4">
        <w:rPr>
          <w:rFonts w:ascii="Times New Roman" w:eastAsia="Times New Roman" w:hAnsi="Times New Roman" w:cs="Times New Roman"/>
          <w:lang w:val="en-US"/>
        </w:rPr>
        <w:t>[online]. Available:</w:t>
      </w:r>
    </w:p>
    <w:p w14:paraId="35EDEF7C" w14:textId="3C18FDCB" w:rsidR="003C4159" w:rsidRPr="006442C4" w:rsidRDefault="003C4159" w:rsidP="000C3443">
      <w:pPr>
        <w:pStyle w:val="ListParagraph"/>
        <w:tabs>
          <w:tab w:val="left" w:pos="3131"/>
        </w:tabs>
        <w:rPr>
          <w:rFonts w:ascii="Times New Roman" w:eastAsia="Times New Roman" w:hAnsi="Times New Roman" w:cs="Times New Roman"/>
          <w:i/>
          <w:iCs/>
          <w:lang w:val="en-US"/>
        </w:rPr>
      </w:pPr>
      <w:hyperlink r:id="rId110" w:history="1">
        <w:r w:rsidRPr="006442C4">
          <w:rPr>
            <w:rStyle w:val="Hyperlink"/>
            <w:rFonts w:ascii="Times New Roman" w:eastAsia="Times New Roman" w:hAnsi="Times New Roman" w:cs="Times New Roman"/>
            <w:i/>
            <w:iCs/>
            <w:lang w:val="en-US"/>
          </w:rPr>
          <w:t>https://en.wikipedia.org/wiki/Bipolar_junction_transistor#Large-signal_models</w:t>
        </w:r>
      </w:hyperlink>
    </w:p>
    <w:p w14:paraId="25CD19C2" w14:textId="4861E61E" w:rsidR="003C4159" w:rsidRPr="006442C4" w:rsidRDefault="003C4159" w:rsidP="00BF705E">
      <w:pPr>
        <w:pStyle w:val="ListParagraph"/>
        <w:tabs>
          <w:tab w:val="left" w:pos="3131"/>
        </w:tabs>
        <w:spacing w:line="480" w:lineRule="auto"/>
        <w:rPr>
          <w:rFonts w:ascii="Times New Roman" w:eastAsia="Times New Roman" w:hAnsi="Times New Roman" w:cs="Times New Roman"/>
          <w:i/>
          <w:iCs/>
          <w:lang w:val="en-US"/>
        </w:rPr>
      </w:pPr>
    </w:p>
    <w:p w14:paraId="6EC5E10A" w14:textId="1437ACDB" w:rsidR="003C4159" w:rsidRPr="006442C4" w:rsidRDefault="003C4159" w:rsidP="004C2E7A">
      <w:pPr>
        <w:pStyle w:val="ListParagraph"/>
        <w:numPr>
          <w:ilvl w:val="0"/>
          <w:numId w:val="9"/>
        </w:numPr>
        <w:tabs>
          <w:tab w:val="left" w:pos="3131"/>
        </w:tabs>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CSDN (2015, Aug. 26). </w:t>
      </w:r>
      <w:r w:rsidRPr="006442C4">
        <w:rPr>
          <w:rFonts w:ascii="Times New Roman" w:eastAsia="Times New Roman" w:hAnsi="Times New Roman" w:cs="Times New Roman"/>
          <w:i/>
          <w:iCs/>
          <w:lang w:val="en-US"/>
        </w:rPr>
        <w:t xml:space="preserve">The uses of </w:t>
      </w:r>
      <w:proofErr w:type="spellStart"/>
      <w:r w:rsidRPr="006442C4">
        <w:rPr>
          <w:rFonts w:ascii="Times New Roman" w:eastAsia="Times New Roman" w:hAnsi="Times New Roman" w:cs="Times New Roman"/>
          <w:i/>
          <w:iCs/>
          <w:lang w:val="en-US"/>
        </w:rPr>
        <w:t>istringstream</w:t>
      </w:r>
      <w:proofErr w:type="spellEnd"/>
      <w:r w:rsidRPr="006442C4">
        <w:rPr>
          <w:rFonts w:ascii="Times New Roman" w:eastAsia="Times New Roman" w:hAnsi="Times New Roman" w:cs="Times New Roman"/>
          <w:i/>
          <w:iCs/>
          <w:lang w:val="en-US"/>
        </w:rPr>
        <w:t xml:space="preserve"> </w:t>
      </w:r>
      <w:r w:rsidRPr="006442C4">
        <w:rPr>
          <w:rFonts w:ascii="Times New Roman" w:eastAsia="Times New Roman" w:hAnsi="Times New Roman" w:cs="Times New Roman"/>
          <w:lang w:val="en-US"/>
        </w:rPr>
        <w:t>[online]. Available:</w:t>
      </w:r>
    </w:p>
    <w:p w14:paraId="2F77AA62" w14:textId="1D9B6AA8" w:rsidR="003C4159" w:rsidRPr="006442C4" w:rsidRDefault="003C4159" w:rsidP="000C3443">
      <w:pPr>
        <w:pStyle w:val="ListParagraph"/>
        <w:tabs>
          <w:tab w:val="left" w:pos="3131"/>
        </w:tabs>
        <w:rPr>
          <w:rStyle w:val="Hyperlink"/>
          <w:rFonts w:ascii="Times New Roman" w:hAnsi="Times New Roman" w:cs="Times New Roman"/>
        </w:rPr>
      </w:pPr>
      <w:hyperlink r:id="rId111" w:history="1">
        <w:r w:rsidRPr="006442C4">
          <w:rPr>
            <w:rStyle w:val="Hyperlink"/>
            <w:rFonts w:ascii="Times New Roman" w:hAnsi="Times New Roman" w:cs="Times New Roman"/>
          </w:rPr>
          <w:t>https://blog.csdn.net/u010025211/article/details/48007847?utm_medium=distribute.pc_relevant.none-task-blog-baidujs_utm_term-0&amp;spm=1001.2101.3001.4242</w:t>
        </w:r>
      </w:hyperlink>
    </w:p>
    <w:p w14:paraId="6E5765F4" w14:textId="77777777" w:rsidR="003C4159" w:rsidRPr="006442C4" w:rsidRDefault="003C4159" w:rsidP="00BF705E">
      <w:pPr>
        <w:pStyle w:val="ListParagraph"/>
        <w:tabs>
          <w:tab w:val="left" w:pos="3131"/>
        </w:tabs>
        <w:spacing w:line="480" w:lineRule="auto"/>
        <w:rPr>
          <w:rFonts w:ascii="Times New Roman" w:eastAsia="Times New Roman" w:hAnsi="Times New Roman" w:cs="Times New Roman"/>
          <w:i/>
          <w:iCs/>
          <w:lang w:val="en-US"/>
        </w:rPr>
      </w:pPr>
    </w:p>
    <w:p w14:paraId="6CBBA350" w14:textId="17B13382" w:rsidR="003C4159" w:rsidRPr="006442C4" w:rsidRDefault="003C4159" w:rsidP="004C2E7A">
      <w:pPr>
        <w:pStyle w:val="ListParagraph"/>
        <w:numPr>
          <w:ilvl w:val="0"/>
          <w:numId w:val="9"/>
        </w:numPr>
        <w:tabs>
          <w:tab w:val="left" w:pos="3131"/>
        </w:tabs>
        <w:ind w:left="714" w:hanging="357"/>
        <w:rPr>
          <w:rStyle w:val="Hyperlink"/>
          <w:rFonts w:ascii="Times New Roman" w:eastAsia="Times New Roman" w:hAnsi="Times New Roman" w:cs="Times New Roman"/>
          <w:i/>
          <w:iCs/>
          <w:color w:val="auto"/>
          <w:u w:val="none"/>
          <w:lang w:val="en-US"/>
        </w:rPr>
      </w:pPr>
      <w:r w:rsidRPr="006442C4">
        <w:rPr>
          <w:rFonts w:ascii="Times New Roman" w:eastAsia="Times New Roman" w:hAnsi="Times New Roman" w:cs="Times New Roman"/>
          <w:lang w:val="en-US"/>
        </w:rPr>
        <w:t xml:space="preserve">CSDN (2014, Jun. 7). </w:t>
      </w:r>
      <w:r w:rsidRPr="006442C4">
        <w:rPr>
          <w:rFonts w:ascii="Times New Roman" w:eastAsia="Times New Roman" w:hAnsi="Times New Roman" w:cs="Times New Roman"/>
          <w:i/>
          <w:iCs/>
          <w:lang w:val="en-US"/>
        </w:rPr>
        <w:t>C</w:t>
      </w:r>
      <w:r w:rsidRPr="006442C4">
        <w:rPr>
          <w:rFonts w:ascii="Times New Roman" w:eastAsia="Times New Roman" w:hAnsi="Times New Roman" w:cs="Times New Roman"/>
          <w:i/>
          <w:iCs/>
          <w:lang w:val="en-US"/>
        </w:rPr>
        <w:t>onver</w:t>
      </w:r>
      <w:r w:rsidR="00B06723" w:rsidRPr="006442C4">
        <w:rPr>
          <w:rFonts w:ascii="Times New Roman" w:eastAsia="Times New Roman" w:hAnsi="Times New Roman" w:cs="Times New Roman"/>
          <w:i/>
          <w:iCs/>
          <w:lang w:val="en-US"/>
        </w:rPr>
        <w:t>s</w:t>
      </w:r>
      <w:r w:rsidRPr="006442C4">
        <w:rPr>
          <w:rFonts w:ascii="Times New Roman" w:eastAsia="Times New Roman" w:hAnsi="Times New Roman" w:cs="Times New Roman"/>
          <w:i/>
          <w:iCs/>
          <w:lang w:val="en-US"/>
        </w:rPr>
        <w:t>ion</w:t>
      </w:r>
      <w:r w:rsidRPr="006442C4">
        <w:rPr>
          <w:rFonts w:ascii="Times New Roman" w:eastAsia="Times New Roman" w:hAnsi="Times New Roman" w:cs="Times New Roman"/>
          <w:i/>
          <w:iCs/>
          <w:lang w:val="en-US"/>
        </w:rPr>
        <w:t xml:space="preserve"> between string and double</w:t>
      </w:r>
      <w:r w:rsidR="00B06723" w:rsidRPr="006442C4">
        <w:rPr>
          <w:rFonts w:ascii="Times New Roman" w:eastAsia="Times New Roman" w:hAnsi="Times New Roman" w:cs="Times New Roman"/>
          <w:i/>
          <w:iCs/>
          <w:lang w:val="en-US"/>
        </w:rPr>
        <w:t xml:space="preserve"> in C++ </w:t>
      </w:r>
      <w:r w:rsidR="00B06723" w:rsidRPr="006442C4">
        <w:rPr>
          <w:rFonts w:ascii="Times New Roman" w:eastAsia="Times New Roman" w:hAnsi="Times New Roman" w:cs="Times New Roman"/>
          <w:lang w:val="en-US"/>
        </w:rPr>
        <w:t xml:space="preserve">[online]. Available: </w:t>
      </w:r>
      <w:hyperlink r:id="rId112" w:history="1">
        <w:r w:rsidR="00B06723" w:rsidRPr="006442C4">
          <w:rPr>
            <w:rStyle w:val="Hyperlink"/>
            <w:rFonts w:ascii="Times New Roman" w:hAnsi="Times New Roman" w:cs="Times New Roman"/>
          </w:rPr>
          <w:t>https://blog.csdn</w:t>
        </w:r>
        <w:r w:rsidR="00B06723" w:rsidRPr="006442C4">
          <w:rPr>
            <w:rStyle w:val="Hyperlink"/>
            <w:rFonts w:ascii="Times New Roman" w:hAnsi="Times New Roman" w:cs="Times New Roman"/>
          </w:rPr>
          <w:t>.</w:t>
        </w:r>
        <w:r w:rsidR="00B06723" w:rsidRPr="006442C4">
          <w:rPr>
            <w:rStyle w:val="Hyperlink"/>
            <w:rFonts w:ascii="Times New Roman" w:hAnsi="Times New Roman" w:cs="Times New Roman"/>
          </w:rPr>
          <w:t>net/weixin_30478923/article/details/99396624?ops_request_misc=&amp;request_id=&amp;biz_id=102&amp;utm_term=c++string</w:t>
        </w:r>
      </w:hyperlink>
    </w:p>
    <w:p w14:paraId="0411B927" w14:textId="77777777" w:rsidR="00B06723" w:rsidRPr="006442C4" w:rsidRDefault="00B06723" w:rsidP="00BF705E">
      <w:pPr>
        <w:pStyle w:val="ListParagraph"/>
        <w:tabs>
          <w:tab w:val="left" w:pos="3131"/>
        </w:tabs>
        <w:spacing w:line="480" w:lineRule="auto"/>
        <w:ind w:left="714"/>
        <w:rPr>
          <w:rStyle w:val="Hyperlink"/>
          <w:rFonts w:ascii="Times New Roman" w:eastAsia="Times New Roman" w:hAnsi="Times New Roman" w:cs="Times New Roman"/>
          <w:i/>
          <w:iCs/>
          <w:color w:val="auto"/>
          <w:u w:val="none"/>
          <w:lang w:val="en-US"/>
        </w:rPr>
      </w:pPr>
    </w:p>
    <w:p w14:paraId="61807263" w14:textId="4B72B889" w:rsidR="00B06723" w:rsidRPr="000D2E1D" w:rsidRDefault="000E2CD6" w:rsidP="004C2E7A">
      <w:pPr>
        <w:pStyle w:val="ListParagraph"/>
        <w:numPr>
          <w:ilvl w:val="0"/>
          <w:numId w:val="9"/>
        </w:numPr>
        <w:tabs>
          <w:tab w:val="left" w:pos="3131"/>
        </w:tabs>
        <w:ind w:left="714" w:hanging="357"/>
        <w:rPr>
          <w:rFonts w:ascii="Times New Roman" w:eastAsia="Times New Roman" w:hAnsi="Times New Roman" w:cs="Times New Roman"/>
          <w:i/>
          <w:iCs/>
          <w:lang w:val="en-US"/>
        </w:rPr>
      </w:pPr>
      <w:r w:rsidRPr="006442C4">
        <w:rPr>
          <w:rFonts w:ascii="Times New Roman" w:eastAsia="Times New Roman" w:hAnsi="Times New Roman" w:cs="Times New Roman"/>
          <w:lang w:val="en-US"/>
        </w:rPr>
        <w:t>Fourier.eng.hmc.edu</w:t>
      </w:r>
      <w:r w:rsidR="000D2E1D">
        <w:rPr>
          <w:rFonts w:ascii="Times New Roman" w:eastAsia="Times New Roman" w:hAnsi="Times New Roman" w:cs="Times New Roman"/>
          <w:lang w:val="en-US"/>
        </w:rPr>
        <w:t>.</w:t>
      </w:r>
      <w:r w:rsidRPr="006442C4">
        <w:rPr>
          <w:rFonts w:ascii="Times New Roman" w:eastAsia="Times New Roman" w:hAnsi="Times New Roman" w:cs="Times New Roman"/>
          <w:lang w:val="en-US"/>
        </w:rPr>
        <w:t xml:space="preserve"> (2015, Feb. 12). </w:t>
      </w:r>
      <w:r w:rsidRPr="006442C4">
        <w:rPr>
          <w:rFonts w:ascii="Times New Roman" w:eastAsia="Times New Roman" w:hAnsi="Times New Roman" w:cs="Times New Roman"/>
          <w:i/>
          <w:iCs/>
          <w:lang w:val="en-US"/>
        </w:rPr>
        <w:t>Newton-Raphson method</w:t>
      </w:r>
      <w:r w:rsidRPr="006442C4">
        <w:rPr>
          <w:rFonts w:ascii="Times New Roman" w:eastAsia="Times New Roman" w:hAnsi="Times New Roman" w:cs="Times New Roman"/>
          <w:lang w:val="en-US"/>
        </w:rPr>
        <w:t xml:space="preserve"> [online]. Available:</w:t>
      </w:r>
      <w:r w:rsidRPr="006442C4">
        <w:rPr>
          <w:rFonts w:ascii="Times New Roman" w:hAnsi="Times New Roman" w:cs="Times New Roman"/>
        </w:rPr>
        <w:t xml:space="preserve"> </w:t>
      </w:r>
      <w:hyperlink r:id="rId113" w:history="1">
        <w:r w:rsidRPr="006442C4">
          <w:rPr>
            <w:rStyle w:val="Hyperlink"/>
            <w:rFonts w:ascii="Times New Roman" w:eastAsia="Times New Roman" w:hAnsi="Times New Roman" w:cs="Times New Roman"/>
            <w:lang w:val="en-US"/>
          </w:rPr>
          <w:t>http://fourier.eng.hmc.edu/e176/lectures/NM/node21.html</w:t>
        </w:r>
      </w:hyperlink>
    </w:p>
    <w:p w14:paraId="5A36A815" w14:textId="77777777" w:rsidR="000D2E1D" w:rsidRPr="000D2E1D" w:rsidRDefault="000D2E1D" w:rsidP="000D2E1D">
      <w:pPr>
        <w:pStyle w:val="ListParagraph"/>
        <w:tabs>
          <w:tab w:val="left" w:pos="3131"/>
        </w:tabs>
        <w:ind w:left="714"/>
        <w:rPr>
          <w:rFonts w:ascii="Times New Roman" w:eastAsia="Times New Roman" w:hAnsi="Times New Roman" w:cs="Times New Roman"/>
          <w:i/>
          <w:iCs/>
          <w:lang w:val="en-US"/>
        </w:rPr>
      </w:pPr>
    </w:p>
    <w:p w14:paraId="2D1BE376" w14:textId="304D3339" w:rsidR="000D2E1D" w:rsidRPr="000D2E1D" w:rsidRDefault="000D2E1D" w:rsidP="004C2E7A">
      <w:pPr>
        <w:pStyle w:val="ListParagraph"/>
        <w:numPr>
          <w:ilvl w:val="0"/>
          <w:numId w:val="9"/>
        </w:numPr>
        <w:tabs>
          <w:tab w:val="left" w:pos="3131"/>
        </w:tabs>
        <w:ind w:left="714" w:hanging="357"/>
        <w:rPr>
          <w:rFonts w:ascii="Times New Roman" w:eastAsia="Times New Roman" w:hAnsi="Times New Roman" w:cs="Times New Roman"/>
          <w:i/>
          <w:iCs/>
          <w:lang w:val="en-US"/>
        </w:rPr>
      </w:pPr>
      <w:r w:rsidRPr="006442C4">
        <w:rPr>
          <w:rFonts w:ascii="Times New Roman" w:eastAsia="Times New Roman" w:hAnsi="Times New Roman" w:cs="Times New Roman"/>
          <w:lang w:val="en-US"/>
        </w:rPr>
        <w:t>WIKIPEDIA</w:t>
      </w:r>
      <w:r>
        <w:rPr>
          <w:rFonts w:ascii="Times New Roman" w:eastAsia="Times New Roman" w:hAnsi="Times New Roman" w:cs="Times New Roman"/>
          <w:lang w:val="en-US"/>
        </w:rPr>
        <w:t xml:space="preserve"> (2021, Jun. 8). </w:t>
      </w:r>
      <w:r w:rsidRPr="000D2E1D">
        <w:rPr>
          <w:rFonts w:ascii="Times New Roman" w:eastAsia="Times New Roman" w:hAnsi="Times New Roman" w:cs="Times New Roman"/>
          <w:i/>
          <w:iCs/>
          <w:lang w:val="en-US"/>
        </w:rPr>
        <w:t>Boltzmann constant</w:t>
      </w:r>
      <w:r>
        <w:rPr>
          <w:rFonts w:ascii="Times New Roman" w:eastAsia="Times New Roman" w:hAnsi="Times New Roman" w:cs="Times New Roman"/>
          <w:i/>
          <w:iCs/>
          <w:lang w:val="en-US"/>
        </w:rPr>
        <w:t xml:space="preserve"> </w:t>
      </w:r>
      <w:r>
        <w:rPr>
          <w:rFonts w:ascii="Times New Roman" w:eastAsia="Times New Roman" w:hAnsi="Times New Roman" w:cs="Times New Roman"/>
          <w:lang w:val="en-US"/>
        </w:rPr>
        <w:t xml:space="preserve">[online]. Available: </w:t>
      </w:r>
      <w:hyperlink r:id="rId114" w:history="1">
        <w:r w:rsidRPr="00B305A5">
          <w:rPr>
            <w:rStyle w:val="Hyperlink"/>
            <w:rFonts w:ascii="Times New Roman" w:eastAsia="Times New Roman" w:hAnsi="Times New Roman" w:cs="Times New Roman"/>
            <w:lang w:val="en-US"/>
          </w:rPr>
          <w:t>https://en.wikipedia.org/wiki/Boltzmann_constant</w:t>
        </w:r>
      </w:hyperlink>
    </w:p>
    <w:p w14:paraId="4456FCAE" w14:textId="77777777" w:rsidR="000D2E1D" w:rsidRPr="006442C4" w:rsidRDefault="000D2E1D" w:rsidP="000D2E1D">
      <w:pPr>
        <w:pStyle w:val="ListParagraph"/>
        <w:tabs>
          <w:tab w:val="left" w:pos="3131"/>
        </w:tabs>
        <w:ind w:left="714"/>
        <w:rPr>
          <w:rFonts w:ascii="Times New Roman" w:eastAsia="Times New Roman" w:hAnsi="Times New Roman" w:cs="Times New Roman" w:hint="eastAsia"/>
          <w:i/>
          <w:iCs/>
          <w:lang w:val="en-US"/>
        </w:rPr>
      </w:pPr>
    </w:p>
    <w:p w14:paraId="576D9054" w14:textId="77777777" w:rsidR="000E2CD6" w:rsidRPr="006442C4" w:rsidRDefault="000E2CD6" w:rsidP="000E2CD6">
      <w:pPr>
        <w:pStyle w:val="ListParagraph"/>
        <w:tabs>
          <w:tab w:val="left" w:pos="3131"/>
        </w:tabs>
        <w:spacing w:line="480" w:lineRule="auto"/>
        <w:ind w:left="714"/>
        <w:rPr>
          <w:rFonts w:ascii="Times New Roman" w:eastAsia="Times New Roman" w:hAnsi="Times New Roman" w:cs="Times New Roman"/>
          <w:i/>
          <w:iCs/>
          <w:lang w:val="en-US"/>
        </w:rPr>
      </w:pPr>
    </w:p>
    <w:p w14:paraId="77B4ABA8" w14:textId="78D2BBD9" w:rsidR="000E2CD6" w:rsidRPr="006442C4" w:rsidRDefault="000E2CD6" w:rsidP="000E2CD6">
      <w:pPr>
        <w:pStyle w:val="ListParagraph"/>
        <w:tabs>
          <w:tab w:val="left" w:pos="3131"/>
        </w:tabs>
        <w:spacing w:line="480" w:lineRule="auto"/>
        <w:ind w:left="714"/>
        <w:rPr>
          <w:rFonts w:ascii="Times New Roman" w:eastAsia="Times New Roman" w:hAnsi="Times New Roman" w:cs="Times New Roman"/>
          <w:i/>
          <w:iCs/>
          <w:lang w:val="en-US"/>
        </w:rPr>
      </w:pPr>
    </w:p>
    <w:sectPr w:rsidR="000E2CD6" w:rsidRPr="006442C4" w:rsidSect="00C24B2D">
      <w:footerReference w:type="even" r:id="rId115"/>
      <w:footerReference w:type="default" r:id="rId11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C09C45" w14:textId="77777777" w:rsidR="004C2E7A" w:rsidRDefault="004C2E7A" w:rsidP="005F25B6">
      <w:r>
        <w:separator/>
      </w:r>
    </w:p>
  </w:endnote>
  <w:endnote w:type="continuationSeparator" w:id="0">
    <w:p w14:paraId="76B7CFB7" w14:textId="77777777" w:rsidR="004C2E7A" w:rsidRDefault="004C2E7A" w:rsidP="005F2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notTrueType/>
    <w:pitch w:val="variable"/>
    <w:sig w:usb0="00000001" w:usb1="080E0000" w:usb2="00000010" w:usb3="00000000" w:csb0="0004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5250915"/>
      <w:docPartObj>
        <w:docPartGallery w:val="Page Numbers (Bottom of Page)"/>
        <w:docPartUnique/>
      </w:docPartObj>
    </w:sdtPr>
    <w:sdtContent>
      <w:p w14:paraId="3EFD1E52" w14:textId="620DF1AC" w:rsidR="005F25B6" w:rsidRDefault="005F25B6" w:rsidP="00B305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705F19" w14:textId="77777777" w:rsidR="005F25B6" w:rsidRDefault="005F25B6" w:rsidP="005F25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39716821"/>
      <w:docPartObj>
        <w:docPartGallery w:val="Page Numbers (Bottom of Page)"/>
        <w:docPartUnique/>
      </w:docPartObj>
    </w:sdtPr>
    <w:sdtContent>
      <w:p w14:paraId="4446E94E" w14:textId="6953673E" w:rsidR="005F25B6" w:rsidRDefault="005F25B6" w:rsidP="00B305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D6E873C" w14:textId="77777777" w:rsidR="005F25B6" w:rsidRDefault="005F25B6" w:rsidP="005F25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B306C2" w14:textId="77777777" w:rsidR="004C2E7A" w:rsidRDefault="004C2E7A" w:rsidP="005F25B6">
      <w:r>
        <w:separator/>
      </w:r>
    </w:p>
  </w:footnote>
  <w:footnote w:type="continuationSeparator" w:id="0">
    <w:p w14:paraId="7DF80283" w14:textId="77777777" w:rsidR="004C2E7A" w:rsidRDefault="004C2E7A" w:rsidP="005F25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2" type="#_x0000_t75" style="width:7.5pt;height:7.5pt" o:bullet="t">
        <v:imagedata r:id="rId1" o:title="mso38D77971"/>
      </v:shape>
    </w:pict>
  </w:numPicBullet>
  <w:abstractNum w:abstractNumId="0" w15:restartNumberingAfterBreak="0">
    <w:nsid w:val="0B057112"/>
    <w:multiLevelType w:val="hybridMultilevel"/>
    <w:tmpl w:val="B330D75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C862A93"/>
    <w:multiLevelType w:val="hybridMultilevel"/>
    <w:tmpl w:val="DF72A234"/>
    <w:lvl w:ilvl="0" w:tplc="08090007">
      <w:start w:val="1"/>
      <w:numFmt w:val="bullet"/>
      <w:lvlText w:val=""/>
      <w:lvlPicBulletId w:val="0"/>
      <w:lvlJc w:val="left"/>
      <w:pPr>
        <w:ind w:left="720" w:hanging="360"/>
      </w:pPr>
      <w:rPr>
        <w:rFonts w:ascii="Symbol" w:hAnsi="Symbol" w:hint="default"/>
        <w:color w:val="FFC000"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8F5780"/>
    <w:multiLevelType w:val="hybridMultilevel"/>
    <w:tmpl w:val="52422B2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0B063D"/>
    <w:multiLevelType w:val="hybridMultilevel"/>
    <w:tmpl w:val="8DDA4B6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FF277B2"/>
    <w:multiLevelType w:val="hybridMultilevel"/>
    <w:tmpl w:val="7702EC1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1D7BA5"/>
    <w:multiLevelType w:val="hybridMultilevel"/>
    <w:tmpl w:val="EE7CB12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7879CE"/>
    <w:multiLevelType w:val="hybridMultilevel"/>
    <w:tmpl w:val="DD4EB5C0"/>
    <w:lvl w:ilvl="0" w:tplc="08090007">
      <w:start w:val="1"/>
      <w:numFmt w:val="bullet"/>
      <w:lvlText w:val=""/>
      <w:lvlPicBulletId w:val="0"/>
      <w:lvlJc w:val="left"/>
      <w:pPr>
        <w:ind w:left="720"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F57A3D"/>
    <w:multiLevelType w:val="hybridMultilevel"/>
    <w:tmpl w:val="70A264E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F5737B"/>
    <w:multiLevelType w:val="hybridMultilevel"/>
    <w:tmpl w:val="179893E8"/>
    <w:lvl w:ilvl="0" w:tplc="32D4599A">
      <w:start w:val="1"/>
      <w:numFmt w:val="decimal"/>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2472AA"/>
    <w:multiLevelType w:val="hybridMultilevel"/>
    <w:tmpl w:val="006C9A5C"/>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A31733"/>
    <w:multiLevelType w:val="hybridMultilevel"/>
    <w:tmpl w:val="3D5EB69A"/>
    <w:lvl w:ilvl="0" w:tplc="08090007">
      <w:start w:val="1"/>
      <w:numFmt w:val="bullet"/>
      <w:lvlText w:val=""/>
      <w:lvlPicBulletId w:val="0"/>
      <w:lvlJc w:val="left"/>
      <w:pPr>
        <w:ind w:left="720" w:hanging="360"/>
      </w:pPr>
      <w:rPr>
        <w:rFonts w:ascii="Symbol" w:hAnsi="Symbol" w:hint="default"/>
        <w:color w:val="000000" w:themeColor="text1"/>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3"/>
  </w:num>
  <w:num w:numId="4">
    <w:abstractNumId w:val="0"/>
  </w:num>
  <w:num w:numId="5">
    <w:abstractNumId w:val="9"/>
  </w:num>
  <w:num w:numId="6">
    <w:abstractNumId w:val="1"/>
  </w:num>
  <w:num w:numId="7">
    <w:abstractNumId w:val="5"/>
  </w:num>
  <w:num w:numId="8">
    <w:abstractNumId w:val="7"/>
  </w:num>
  <w:num w:numId="9">
    <w:abstractNumId w:val="8"/>
  </w:num>
  <w:num w:numId="10">
    <w:abstractNumId w:val="4"/>
  </w:num>
  <w:num w:numId="11">
    <w:abstractNumId w:val="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u, Haoran">
    <w15:presenceInfo w15:providerId="AD" w15:userId="S::hw1020@ic.ac.uk::99784b55-0462-49cb-8772-34b8db2cda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26A"/>
    <w:rsid w:val="0000021E"/>
    <w:rsid w:val="00000643"/>
    <w:rsid w:val="0001557E"/>
    <w:rsid w:val="00017CA4"/>
    <w:rsid w:val="0002109A"/>
    <w:rsid w:val="0002207A"/>
    <w:rsid w:val="0002237A"/>
    <w:rsid w:val="0002345C"/>
    <w:rsid w:val="00026ECE"/>
    <w:rsid w:val="00032F45"/>
    <w:rsid w:val="00037A94"/>
    <w:rsid w:val="00043185"/>
    <w:rsid w:val="000436E3"/>
    <w:rsid w:val="000441D0"/>
    <w:rsid w:val="00047689"/>
    <w:rsid w:val="00052AAF"/>
    <w:rsid w:val="000555E2"/>
    <w:rsid w:val="00060C8F"/>
    <w:rsid w:val="00061706"/>
    <w:rsid w:val="0006256A"/>
    <w:rsid w:val="000674E1"/>
    <w:rsid w:val="000678E7"/>
    <w:rsid w:val="000717CB"/>
    <w:rsid w:val="0007187E"/>
    <w:rsid w:val="000804E8"/>
    <w:rsid w:val="000824AF"/>
    <w:rsid w:val="000855DA"/>
    <w:rsid w:val="00085651"/>
    <w:rsid w:val="00087FB0"/>
    <w:rsid w:val="00090B22"/>
    <w:rsid w:val="000931EF"/>
    <w:rsid w:val="000A0DA6"/>
    <w:rsid w:val="000A4736"/>
    <w:rsid w:val="000A5B1B"/>
    <w:rsid w:val="000B1C12"/>
    <w:rsid w:val="000B23E8"/>
    <w:rsid w:val="000B34AA"/>
    <w:rsid w:val="000B3637"/>
    <w:rsid w:val="000B71D5"/>
    <w:rsid w:val="000B7E10"/>
    <w:rsid w:val="000C2E5C"/>
    <w:rsid w:val="000C2FCC"/>
    <w:rsid w:val="000C3443"/>
    <w:rsid w:val="000C3555"/>
    <w:rsid w:val="000C45F5"/>
    <w:rsid w:val="000C46CB"/>
    <w:rsid w:val="000D2E1D"/>
    <w:rsid w:val="000D2E77"/>
    <w:rsid w:val="000D4D57"/>
    <w:rsid w:val="000D4F86"/>
    <w:rsid w:val="000D52AC"/>
    <w:rsid w:val="000D64B9"/>
    <w:rsid w:val="000D764B"/>
    <w:rsid w:val="000E2CD6"/>
    <w:rsid w:val="000E2E66"/>
    <w:rsid w:val="000E35A4"/>
    <w:rsid w:val="000E42FC"/>
    <w:rsid w:val="000E4430"/>
    <w:rsid w:val="000E5900"/>
    <w:rsid w:val="000F09B4"/>
    <w:rsid w:val="000F0B85"/>
    <w:rsid w:val="000F1A2A"/>
    <w:rsid w:val="000F27CF"/>
    <w:rsid w:val="000F2E0B"/>
    <w:rsid w:val="000F61AF"/>
    <w:rsid w:val="000F69D0"/>
    <w:rsid w:val="000F7658"/>
    <w:rsid w:val="0010009F"/>
    <w:rsid w:val="001013C2"/>
    <w:rsid w:val="00111622"/>
    <w:rsid w:val="001137DA"/>
    <w:rsid w:val="001141C9"/>
    <w:rsid w:val="00114D09"/>
    <w:rsid w:val="00115289"/>
    <w:rsid w:val="001218D4"/>
    <w:rsid w:val="00125E2A"/>
    <w:rsid w:val="00131E7A"/>
    <w:rsid w:val="00133998"/>
    <w:rsid w:val="001344F2"/>
    <w:rsid w:val="0013567E"/>
    <w:rsid w:val="00143A35"/>
    <w:rsid w:val="00146B11"/>
    <w:rsid w:val="00150FB1"/>
    <w:rsid w:val="00154048"/>
    <w:rsid w:val="00155907"/>
    <w:rsid w:val="00163716"/>
    <w:rsid w:val="00163B6A"/>
    <w:rsid w:val="001642E6"/>
    <w:rsid w:val="00164BF0"/>
    <w:rsid w:val="001651AD"/>
    <w:rsid w:val="00166A2E"/>
    <w:rsid w:val="00167136"/>
    <w:rsid w:val="00171661"/>
    <w:rsid w:val="00172E12"/>
    <w:rsid w:val="001738F1"/>
    <w:rsid w:val="00174508"/>
    <w:rsid w:val="001756AB"/>
    <w:rsid w:val="00176A33"/>
    <w:rsid w:val="0017736D"/>
    <w:rsid w:val="001806CA"/>
    <w:rsid w:val="00182A52"/>
    <w:rsid w:val="00183136"/>
    <w:rsid w:val="001838A8"/>
    <w:rsid w:val="001909F9"/>
    <w:rsid w:val="00191146"/>
    <w:rsid w:val="001915C6"/>
    <w:rsid w:val="00192A4B"/>
    <w:rsid w:val="00192EE8"/>
    <w:rsid w:val="00193CE0"/>
    <w:rsid w:val="00196BA6"/>
    <w:rsid w:val="00197A32"/>
    <w:rsid w:val="001A06BE"/>
    <w:rsid w:val="001A2D3C"/>
    <w:rsid w:val="001A32ED"/>
    <w:rsid w:val="001A3ED2"/>
    <w:rsid w:val="001A5ED9"/>
    <w:rsid w:val="001B0549"/>
    <w:rsid w:val="001B21FE"/>
    <w:rsid w:val="001B3A19"/>
    <w:rsid w:val="001B4207"/>
    <w:rsid w:val="001B79E4"/>
    <w:rsid w:val="001C2731"/>
    <w:rsid w:val="001C7AAB"/>
    <w:rsid w:val="001D24F7"/>
    <w:rsid w:val="001D3287"/>
    <w:rsid w:val="001D465F"/>
    <w:rsid w:val="001E2C70"/>
    <w:rsid w:val="001E3517"/>
    <w:rsid w:val="001E4AFD"/>
    <w:rsid w:val="001E6B14"/>
    <w:rsid w:val="001E78EA"/>
    <w:rsid w:val="001F1236"/>
    <w:rsid w:val="001F312D"/>
    <w:rsid w:val="001F32AA"/>
    <w:rsid w:val="001F46B3"/>
    <w:rsid w:val="001F5B9E"/>
    <w:rsid w:val="002002FE"/>
    <w:rsid w:val="00203827"/>
    <w:rsid w:val="00204A18"/>
    <w:rsid w:val="002056E0"/>
    <w:rsid w:val="00205B6C"/>
    <w:rsid w:val="002071FA"/>
    <w:rsid w:val="002073C1"/>
    <w:rsid w:val="0021089B"/>
    <w:rsid w:val="00210D92"/>
    <w:rsid w:val="00213165"/>
    <w:rsid w:val="00213823"/>
    <w:rsid w:val="00215FC4"/>
    <w:rsid w:val="00220678"/>
    <w:rsid w:val="00224796"/>
    <w:rsid w:val="00225060"/>
    <w:rsid w:val="0023005D"/>
    <w:rsid w:val="00232354"/>
    <w:rsid w:val="002325BB"/>
    <w:rsid w:val="002360EC"/>
    <w:rsid w:val="00236978"/>
    <w:rsid w:val="002371C6"/>
    <w:rsid w:val="00237E64"/>
    <w:rsid w:val="002425CD"/>
    <w:rsid w:val="00244343"/>
    <w:rsid w:val="00245D82"/>
    <w:rsid w:val="00251C7E"/>
    <w:rsid w:val="00252AFE"/>
    <w:rsid w:val="00255705"/>
    <w:rsid w:val="00255CDD"/>
    <w:rsid w:val="00260FAF"/>
    <w:rsid w:val="0026465E"/>
    <w:rsid w:val="002676C2"/>
    <w:rsid w:val="002676EA"/>
    <w:rsid w:val="00272FED"/>
    <w:rsid w:val="00273EEA"/>
    <w:rsid w:val="00275D4C"/>
    <w:rsid w:val="00276671"/>
    <w:rsid w:val="00281149"/>
    <w:rsid w:val="00282F4F"/>
    <w:rsid w:val="00283642"/>
    <w:rsid w:val="002838FB"/>
    <w:rsid w:val="00285737"/>
    <w:rsid w:val="00286722"/>
    <w:rsid w:val="002913B4"/>
    <w:rsid w:val="00291622"/>
    <w:rsid w:val="00294724"/>
    <w:rsid w:val="0029579D"/>
    <w:rsid w:val="002A1379"/>
    <w:rsid w:val="002A317E"/>
    <w:rsid w:val="002A672E"/>
    <w:rsid w:val="002A6A59"/>
    <w:rsid w:val="002B2AA5"/>
    <w:rsid w:val="002B5D1B"/>
    <w:rsid w:val="002C0C87"/>
    <w:rsid w:val="002C1857"/>
    <w:rsid w:val="002C3702"/>
    <w:rsid w:val="002C4A40"/>
    <w:rsid w:val="002C56F8"/>
    <w:rsid w:val="002D03D5"/>
    <w:rsid w:val="002D171F"/>
    <w:rsid w:val="002D17F3"/>
    <w:rsid w:val="002D2D6D"/>
    <w:rsid w:val="002D36A9"/>
    <w:rsid w:val="002E43D7"/>
    <w:rsid w:val="002E6C2C"/>
    <w:rsid w:val="002F262E"/>
    <w:rsid w:val="002F3158"/>
    <w:rsid w:val="002F3D89"/>
    <w:rsid w:val="00301D90"/>
    <w:rsid w:val="0030256E"/>
    <w:rsid w:val="00303356"/>
    <w:rsid w:val="0030365C"/>
    <w:rsid w:val="003062B0"/>
    <w:rsid w:val="003064B2"/>
    <w:rsid w:val="003078D4"/>
    <w:rsid w:val="00311DBB"/>
    <w:rsid w:val="0032061C"/>
    <w:rsid w:val="00322E9E"/>
    <w:rsid w:val="00323CA3"/>
    <w:rsid w:val="00324045"/>
    <w:rsid w:val="00324886"/>
    <w:rsid w:val="003257C9"/>
    <w:rsid w:val="0032765E"/>
    <w:rsid w:val="00333F15"/>
    <w:rsid w:val="00336D80"/>
    <w:rsid w:val="00342C79"/>
    <w:rsid w:val="00344B53"/>
    <w:rsid w:val="003457AB"/>
    <w:rsid w:val="0034618D"/>
    <w:rsid w:val="00350AA4"/>
    <w:rsid w:val="003537EF"/>
    <w:rsid w:val="00354104"/>
    <w:rsid w:val="0035661E"/>
    <w:rsid w:val="00360968"/>
    <w:rsid w:val="003618F4"/>
    <w:rsid w:val="00364448"/>
    <w:rsid w:val="0036654B"/>
    <w:rsid w:val="00373CEB"/>
    <w:rsid w:val="00375F36"/>
    <w:rsid w:val="0038405C"/>
    <w:rsid w:val="003852EE"/>
    <w:rsid w:val="003863DA"/>
    <w:rsid w:val="00392877"/>
    <w:rsid w:val="00393617"/>
    <w:rsid w:val="00394772"/>
    <w:rsid w:val="0039591E"/>
    <w:rsid w:val="00397A32"/>
    <w:rsid w:val="003A2162"/>
    <w:rsid w:val="003A35B8"/>
    <w:rsid w:val="003A3AC5"/>
    <w:rsid w:val="003A4735"/>
    <w:rsid w:val="003A5735"/>
    <w:rsid w:val="003A5805"/>
    <w:rsid w:val="003A787B"/>
    <w:rsid w:val="003B113C"/>
    <w:rsid w:val="003B1C0B"/>
    <w:rsid w:val="003B2C17"/>
    <w:rsid w:val="003B2EAE"/>
    <w:rsid w:val="003B7139"/>
    <w:rsid w:val="003C023C"/>
    <w:rsid w:val="003C1CF6"/>
    <w:rsid w:val="003C20BB"/>
    <w:rsid w:val="003C2AE7"/>
    <w:rsid w:val="003C4159"/>
    <w:rsid w:val="003C6265"/>
    <w:rsid w:val="003D111D"/>
    <w:rsid w:val="003D2162"/>
    <w:rsid w:val="003D473D"/>
    <w:rsid w:val="003D7EC7"/>
    <w:rsid w:val="003E24F5"/>
    <w:rsid w:val="003E2F0B"/>
    <w:rsid w:val="003E55D3"/>
    <w:rsid w:val="003E64C5"/>
    <w:rsid w:val="003F1823"/>
    <w:rsid w:val="003F2C49"/>
    <w:rsid w:val="003F4EB4"/>
    <w:rsid w:val="003F680F"/>
    <w:rsid w:val="00400964"/>
    <w:rsid w:val="00401F53"/>
    <w:rsid w:val="00402C66"/>
    <w:rsid w:val="00402F5A"/>
    <w:rsid w:val="00410DC3"/>
    <w:rsid w:val="00412CFF"/>
    <w:rsid w:val="00414F78"/>
    <w:rsid w:val="00415D70"/>
    <w:rsid w:val="004165C2"/>
    <w:rsid w:val="00416A62"/>
    <w:rsid w:val="00420073"/>
    <w:rsid w:val="00421037"/>
    <w:rsid w:val="0042109B"/>
    <w:rsid w:val="004223AC"/>
    <w:rsid w:val="004259A9"/>
    <w:rsid w:val="00427296"/>
    <w:rsid w:val="004272C7"/>
    <w:rsid w:val="00432B3A"/>
    <w:rsid w:val="004335C0"/>
    <w:rsid w:val="0043444C"/>
    <w:rsid w:val="00436C97"/>
    <w:rsid w:val="00443442"/>
    <w:rsid w:val="004437DA"/>
    <w:rsid w:val="0044746F"/>
    <w:rsid w:val="0045377B"/>
    <w:rsid w:val="00463F86"/>
    <w:rsid w:val="0046522B"/>
    <w:rsid w:val="00475685"/>
    <w:rsid w:val="00481B11"/>
    <w:rsid w:val="00490F98"/>
    <w:rsid w:val="00495D50"/>
    <w:rsid w:val="0049657D"/>
    <w:rsid w:val="004A2CFA"/>
    <w:rsid w:val="004A5CD7"/>
    <w:rsid w:val="004A7D85"/>
    <w:rsid w:val="004B0E91"/>
    <w:rsid w:val="004B121C"/>
    <w:rsid w:val="004B15F3"/>
    <w:rsid w:val="004B23E3"/>
    <w:rsid w:val="004B5CA9"/>
    <w:rsid w:val="004B6A8D"/>
    <w:rsid w:val="004B7016"/>
    <w:rsid w:val="004C0E96"/>
    <w:rsid w:val="004C2E7A"/>
    <w:rsid w:val="004C3214"/>
    <w:rsid w:val="004C381C"/>
    <w:rsid w:val="004C3C7C"/>
    <w:rsid w:val="004C3F55"/>
    <w:rsid w:val="004D06E2"/>
    <w:rsid w:val="004D2275"/>
    <w:rsid w:val="004D5940"/>
    <w:rsid w:val="004D76AA"/>
    <w:rsid w:val="004E5B7A"/>
    <w:rsid w:val="004E70B0"/>
    <w:rsid w:val="004F0FDE"/>
    <w:rsid w:val="004F4A47"/>
    <w:rsid w:val="0050137E"/>
    <w:rsid w:val="005037A9"/>
    <w:rsid w:val="00503993"/>
    <w:rsid w:val="0050608A"/>
    <w:rsid w:val="00506B3B"/>
    <w:rsid w:val="005076EF"/>
    <w:rsid w:val="005116B7"/>
    <w:rsid w:val="005153D9"/>
    <w:rsid w:val="00516EA8"/>
    <w:rsid w:val="005224B5"/>
    <w:rsid w:val="005261F7"/>
    <w:rsid w:val="005262AC"/>
    <w:rsid w:val="0052724C"/>
    <w:rsid w:val="005305FC"/>
    <w:rsid w:val="00530B26"/>
    <w:rsid w:val="005340E9"/>
    <w:rsid w:val="00534461"/>
    <w:rsid w:val="0053601A"/>
    <w:rsid w:val="00536151"/>
    <w:rsid w:val="00540290"/>
    <w:rsid w:val="005407E8"/>
    <w:rsid w:val="00540CA2"/>
    <w:rsid w:val="00543744"/>
    <w:rsid w:val="00543E89"/>
    <w:rsid w:val="005450AB"/>
    <w:rsid w:val="0054635A"/>
    <w:rsid w:val="00547798"/>
    <w:rsid w:val="005504A1"/>
    <w:rsid w:val="005537FB"/>
    <w:rsid w:val="00555DE1"/>
    <w:rsid w:val="00556DB9"/>
    <w:rsid w:val="00564048"/>
    <w:rsid w:val="0056553C"/>
    <w:rsid w:val="005711A9"/>
    <w:rsid w:val="00574AF2"/>
    <w:rsid w:val="00575C87"/>
    <w:rsid w:val="00584DE6"/>
    <w:rsid w:val="00591765"/>
    <w:rsid w:val="00591E63"/>
    <w:rsid w:val="005932EB"/>
    <w:rsid w:val="00594866"/>
    <w:rsid w:val="00597A41"/>
    <w:rsid w:val="00597AFD"/>
    <w:rsid w:val="005A0A4A"/>
    <w:rsid w:val="005A43C8"/>
    <w:rsid w:val="005A4E55"/>
    <w:rsid w:val="005A796D"/>
    <w:rsid w:val="005B1BC7"/>
    <w:rsid w:val="005B2CA1"/>
    <w:rsid w:val="005B2E68"/>
    <w:rsid w:val="005B3A04"/>
    <w:rsid w:val="005B4BE1"/>
    <w:rsid w:val="005B5110"/>
    <w:rsid w:val="005B69AA"/>
    <w:rsid w:val="005B6BF5"/>
    <w:rsid w:val="005C3227"/>
    <w:rsid w:val="005D1654"/>
    <w:rsid w:val="005D389B"/>
    <w:rsid w:val="005D3AC1"/>
    <w:rsid w:val="005E483E"/>
    <w:rsid w:val="005E78AD"/>
    <w:rsid w:val="005F0C53"/>
    <w:rsid w:val="005F25B6"/>
    <w:rsid w:val="005F55F8"/>
    <w:rsid w:val="005F7117"/>
    <w:rsid w:val="0060010D"/>
    <w:rsid w:val="00600F8A"/>
    <w:rsid w:val="00601496"/>
    <w:rsid w:val="0060370F"/>
    <w:rsid w:val="00603733"/>
    <w:rsid w:val="00607D9B"/>
    <w:rsid w:val="00613597"/>
    <w:rsid w:val="00614072"/>
    <w:rsid w:val="00614FFF"/>
    <w:rsid w:val="00615303"/>
    <w:rsid w:val="006277C2"/>
    <w:rsid w:val="00634613"/>
    <w:rsid w:val="006367AE"/>
    <w:rsid w:val="00637B1C"/>
    <w:rsid w:val="00640FF4"/>
    <w:rsid w:val="006424E9"/>
    <w:rsid w:val="006442C4"/>
    <w:rsid w:val="0064735A"/>
    <w:rsid w:val="00651176"/>
    <w:rsid w:val="006542E3"/>
    <w:rsid w:val="00656966"/>
    <w:rsid w:val="0065712F"/>
    <w:rsid w:val="006643DB"/>
    <w:rsid w:val="006661ED"/>
    <w:rsid w:val="0066798B"/>
    <w:rsid w:val="00670C13"/>
    <w:rsid w:val="00670EAB"/>
    <w:rsid w:val="006742B2"/>
    <w:rsid w:val="0067505E"/>
    <w:rsid w:val="006808CE"/>
    <w:rsid w:val="00681294"/>
    <w:rsid w:val="00681471"/>
    <w:rsid w:val="006834D3"/>
    <w:rsid w:val="00685404"/>
    <w:rsid w:val="006860FB"/>
    <w:rsid w:val="00687C1B"/>
    <w:rsid w:val="00690875"/>
    <w:rsid w:val="00692233"/>
    <w:rsid w:val="00692255"/>
    <w:rsid w:val="006929D1"/>
    <w:rsid w:val="0069368E"/>
    <w:rsid w:val="00693E6A"/>
    <w:rsid w:val="00695528"/>
    <w:rsid w:val="006961A5"/>
    <w:rsid w:val="006964DF"/>
    <w:rsid w:val="006A12A3"/>
    <w:rsid w:val="006A3505"/>
    <w:rsid w:val="006A5B2E"/>
    <w:rsid w:val="006B4204"/>
    <w:rsid w:val="006B4F0C"/>
    <w:rsid w:val="006B7D81"/>
    <w:rsid w:val="006C0593"/>
    <w:rsid w:val="006C5C7F"/>
    <w:rsid w:val="006C72ED"/>
    <w:rsid w:val="006D4F23"/>
    <w:rsid w:val="006D500A"/>
    <w:rsid w:val="006D5EC1"/>
    <w:rsid w:val="006E0C28"/>
    <w:rsid w:val="006E49FB"/>
    <w:rsid w:val="006E6349"/>
    <w:rsid w:val="006F0543"/>
    <w:rsid w:val="006F34CD"/>
    <w:rsid w:val="006F58EA"/>
    <w:rsid w:val="006F5F04"/>
    <w:rsid w:val="007033AF"/>
    <w:rsid w:val="00704C0E"/>
    <w:rsid w:val="00705728"/>
    <w:rsid w:val="0071001B"/>
    <w:rsid w:val="0071200A"/>
    <w:rsid w:val="00712F59"/>
    <w:rsid w:val="007137F4"/>
    <w:rsid w:val="00715E8A"/>
    <w:rsid w:val="007246F3"/>
    <w:rsid w:val="00733097"/>
    <w:rsid w:val="00734465"/>
    <w:rsid w:val="007345B6"/>
    <w:rsid w:val="00734A74"/>
    <w:rsid w:val="00735AFB"/>
    <w:rsid w:val="00736E3D"/>
    <w:rsid w:val="007405DF"/>
    <w:rsid w:val="00741C89"/>
    <w:rsid w:val="00742B65"/>
    <w:rsid w:val="00743673"/>
    <w:rsid w:val="00747F8B"/>
    <w:rsid w:val="007539E6"/>
    <w:rsid w:val="0075565C"/>
    <w:rsid w:val="007619DF"/>
    <w:rsid w:val="00763203"/>
    <w:rsid w:val="007632F4"/>
    <w:rsid w:val="00763C26"/>
    <w:rsid w:val="00763E11"/>
    <w:rsid w:val="00773796"/>
    <w:rsid w:val="00781840"/>
    <w:rsid w:val="0078212F"/>
    <w:rsid w:val="00790A5C"/>
    <w:rsid w:val="00792246"/>
    <w:rsid w:val="007A023F"/>
    <w:rsid w:val="007A2133"/>
    <w:rsid w:val="007A5796"/>
    <w:rsid w:val="007A5F6D"/>
    <w:rsid w:val="007A6DAB"/>
    <w:rsid w:val="007B0EB8"/>
    <w:rsid w:val="007B116A"/>
    <w:rsid w:val="007B351B"/>
    <w:rsid w:val="007B4F43"/>
    <w:rsid w:val="007C25BC"/>
    <w:rsid w:val="007C2AAB"/>
    <w:rsid w:val="007C352E"/>
    <w:rsid w:val="007C4828"/>
    <w:rsid w:val="007C526A"/>
    <w:rsid w:val="007C7FE6"/>
    <w:rsid w:val="007D0317"/>
    <w:rsid w:val="007D0B22"/>
    <w:rsid w:val="007D17D2"/>
    <w:rsid w:val="007D3241"/>
    <w:rsid w:val="007D5EA3"/>
    <w:rsid w:val="007D635C"/>
    <w:rsid w:val="007E0D1F"/>
    <w:rsid w:val="007E1B8C"/>
    <w:rsid w:val="007E2E13"/>
    <w:rsid w:val="007E50E1"/>
    <w:rsid w:val="007E7D77"/>
    <w:rsid w:val="007F0606"/>
    <w:rsid w:val="007F274A"/>
    <w:rsid w:val="007F49A5"/>
    <w:rsid w:val="007F7535"/>
    <w:rsid w:val="008112E4"/>
    <w:rsid w:val="008112F0"/>
    <w:rsid w:val="00815FDD"/>
    <w:rsid w:val="00822C18"/>
    <w:rsid w:val="00823C18"/>
    <w:rsid w:val="00823CF9"/>
    <w:rsid w:val="008248C8"/>
    <w:rsid w:val="00825E3C"/>
    <w:rsid w:val="00827A31"/>
    <w:rsid w:val="00830916"/>
    <w:rsid w:val="00830B03"/>
    <w:rsid w:val="00832FB0"/>
    <w:rsid w:val="00833CD7"/>
    <w:rsid w:val="00837FEE"/>
    <w:rsid w:val="00845188"/>
    <w:rsid w:val="00845BBA"/>
    <w:rsid w:val="00845F94"/>
    <w:rsid w:val="00846B8D"/>
    <w:rsid w:val="00846E7F"/>
    <w:rsid w:val="0085290C"/>
    <w:rsid w:val="00854226"/>
    <w:rsid w:val="0085494C"/>
    <w:rsid w:val="0086065B"/>
    <w:rsid w:val="0087568A"/>
    <w:rsid w:val="00877610"/>
    <w:rsid w:val="00886A29"/>
    <w:rsid w:val="00886B3A"/>
    <w:rsid w:val="0088738D"/>
    <w:rsid w:val="00887B4F"/>
    <w:rsid w:val="00893601"/>
    <w:rsid w:val="00893A90"/>
    <w:rsid w:val="00895C41"/>
    <w:rsid w:val="00896B0A"/>
    <w:rsid w:val="008A46E2"/>
    <w:rsid w:val="008A53CA"/>
    <w:rsid w:val="008B07E8"/>
    <w:rsid w:val="008B4B93"/>
    <w:rsid w:val="008C3B47"/>
    <w:rsid w:val="008C5F10"/>
    <w:rsid w:val="008C61FC"/>
    <w:rsid w:val="008D645A"/>
    <w:rsid w:val="008D7C7A"/>
    <w:rsid w:val="008D7E27"/>
    <w:rsid w:val="008E1218"/>
    <w:rsid w:val="008E4C1A"/>
    <w:rsid w:val="008E786B"/>
    <w:rsid w:val="008F24C3"/>
    <w:rsid w:val="008F2B46"/>
    <w:rsid w:val="008F502B"/>
    <w:rsid w:val="008F50BD"/>
    <w:rsid w:val="008F5E36"/>
    <w:rsid w:val="008F7174"/>
    <w:rsid w:val="00900174"/>
    <w:rsid w:val="00900A3F"/>
    <w:rsid w:val="00904ABE"/>
    <w:rsid w:val="0091031D"/>
    <w:rsid w:val="00910CD9"/>
    <w:rsid w:val="00912D9F"/>
    <w:rsid w:val="0091402B"/>
    <w:rsid w:val="00914CC9"/>
    <w:rsid w:val="009219D3"/>
    <w:rsid w:val="009222DB"/>
    <w:rsid w:val="00932DDC"/>
    <w:rsid w:val="00937352"/>
    <w:rsid w:val="00937664"/>
    <w:rsid w:val="00942A7F"/>
    <w:rsid w:val="00943F2C"/>
    <w:rsid w:val="00947782"/>
    <w:rsid w:val="00957AEA"/>
    <w:rsid w:val="00967769"/>
    <w:rsid w:val="00972F24"/>
    <w:rsid w:val="009742CA"/>
    <w:rsid w:val="00980527"/>
    <w:rsid w:val="00981051"/>
    <w:rsid w:val="0098427A"/>
    <w:rsid w:val="0098600C"/>
    <w:rsid w:val="00987872"/>
    <w:rsid w:val="009915FA"/>
    <w:rsid w:val="00991B99"/>
    <w:rsid w:val="009922F1"/>
    <w:rsid w:val="009956BF"/>
    <w:rsid w:val="009A0D22"/>
    <w:rsid w:val="009A26BF"/>
    <w:rsid w:val="009A4B84"/>
    <w:rsid w:val="009A4D38"/>
    <w:rsid w:val="009A53CA"/>
    <w:rsid w:val="009A7AED"/>
    <w:rsid w:val="009B279C"/>
    <w:rsid w:val="009B4933"/>
    <w:rsid w:val="009B6398"/>
    <w:rsid w:val="009C0CCD"/>
    <w:rsid w:val="009C5F75"/>
    <w:rsid w:val="009C633A"/>
    <w:rsid w:val="009D0C30"/>
    <w:rsid w:val="009D1BB4"/>
    <w:rsid w:val="009D3B47"/>
    <w:rsid w:val="009D5406"/>
    <w:rsid w:val="009D5647"/>
    <w:rsid w:val="009E252C"/>
    <w:rsid w:val="009E366B"/>
    <w:rsid w:val="009E4415"/>
    <w:rsid w:val="009E4675"/>
    <w:rsid w:val="009E73F2"/>
    <w:rsid w:val="009E7B49"/>
    <w:rsid w:val="009F32CE"/>
    <w:rsid w:val="009F41AF"/>
    <w:rsid w:val="009F4C24"/>
    <w:rsid w:val="00A008AD"/>
    <w:rsid w:val="00A014C9"/>
    <w:rsid w:val="00A01925"/>
    <w:rsid w:val="00A03EEB"/>
    <w:rsid w:val="00A056B0"/>
    <w:rsid w:val="00A05731"/>
    <w:rsid w:val="00A07991"/>
    <w:rsid w:val="00A100D1"/>
    <w:rsid w:val="00A10F85"/>
    <w:rsid w:val="00A1521D"/>
    <w:rsid w:val="00A17FB5"/>
    <w:rsid w:val="00A20323"/>
    <w:rsid w:val="00A20879"/>
    <w:rsid w:val="00A245A0"/>
    <w:rsid w:val="00A25CF2"/>
    <w:rsid w:val="00A27200"/>
    <w:rsid w:val="00A31BA8"/>
    <w:rsid w:val="00A32D68"/>
    <w:rsid w:val="00A338C9"/>
    <w:rsid w:val="00A348FD"/>
    <w:rsid w:val="00A41D56"/>
    <w:rsid w:val="00A41DCD"/>
    <w:rsid w:val="00A448C0"/>
    <w:rsid w:val="00A453E5"/>
    <w:rsid w:val="00A51A00"/>
    <w:rsid w:val="00A523BB"/>
    <w:rsid w:val="00A531F5"/>
    <w:rsid w:val="00A54565"/>
    <w:rsid w:val="00A55E0B"/>
    <w:rsid w:val="00A56885"/>
    <w:rsid w:val="00A568FE"/>
    <w:rsid w:val="00A61C51"/>
    <w:rsid w:val="00A63A38"/>
    <w:rsid w:val="00A658E0"/>
    <w:rsid w:val="00A6694B"/>
    <w:rsid w:val="00A6731C"/>
    <w:rsid w:val="00A678B0"/>
    <w:rsid w:val="00A67B9F"/>
    <w:rsid w:val="00A73966"/>
    <w:rsid w:val="00A7634A"/>
    <w:rsid w:val="00A847E3"/>
    <w:rsid w:val="00A90B3A"/>
    <w:rsid w:val="00A9115C"/>
    <w:rsid w:val="00A925E0"/>
    <w:rsid w:val="00A95A6A"/>
    <w:rsid w:val="00AA0C65"/>
    <w:rsid w:val="00AA3898"/>
    <w:rsid w:val="00AA4D17"/>
    <w:rsid w:val="00AA5652"/>
    <w:rsid w:val="00AA643A"/>
    <w:rsid w:val="00AB51C0"/>
    <w:rsid w:val="00AB6B12"/>
    <w:rsid w:val="00AB7DBC"/>
    <w:rsid w:val="00AC12DA"/>
    <w:rsid w:val="00AC7BEF"/>
    <w:rsid w:val="00AD2506"/>
    <w:rsid w:val="00AD44B8"/>
    <w:rsid w:val="00AD5E63"/>
    <w:rsid w:val="00AE25F6"/>
    <w:rsid w:val="00AE3D2E"/>
    <w:rsid w:val="00AE4F77"/>
    <w:rsid w:val="00AF1D18"/>
    <w:rsid w:val="00AF2EC6"/>
    <w:rsid w:val="00AF38E5"/>
    <w:rsid w:val="00AF411D"/>
    <w:rsid w:val="00AF48A7"/>
    <w:rsid w:val="00AF560A"/>
    <w:rsid w:val="00B03358"/>
    <w:rsid w:val="00B033DB"/>
    <w:rsid w:val="00B045A4"/>
    <w:rsid w:val="00B04F6D"/>
    <w:rsid w:val="00B06723"/>
    <w:rsid w:val="00B06799"/>
    <w:rsid w:val="00B07441"/>
    <w:rsid w:val="00B12BED"/>
    <w:rsid w:val="00B132FD"/>
    <w:rsid w:val="00B1638B"/>
    <w:rsid w:val="00B23DAD"/>
    <w:rsid w:val="00B2504A"/>
    <w:rsid w:val="00B271B0"/>
    <w:rsid w:val="00B3691E"/>
    <w:rsid w:val="00B375D7"/>
    <w:rsid w:val="00B402C0"/>
    <w:rsid w:val="00B407DF"/>
    <w:rsid w:val="00B46771"/>
    <w:rsid w:val="00B469B7"/>
    <w:rsid w:val="00B47096"/>
    <w:rsid w:val="00B53A06"/>
    <w:rsid w:val="00B551AA"/>
    <w:rsid w:val="00B55427"/>
    <w:rsid w:val="00B61BFA"/>
    <w:rsid w:val="00B621EE"/>
    <w:rsid w:val="00B6226B"/>
    <w:rsid w:val="00B622F7"/>
    <w:rsid w:val="00B62774"/>
    <w:rsid w:val="00B65482"/>
    <w:rsid w:val="00B66CFA"/>
    <w:rsid w:val="00B678E5"/>
    <w:rsid w:val="00B67AAE"/>
    <w:rsid w:val="00B74BA0"/>
    <w:rsid w:val="00B76AB0"/>
    <w:rsid w:val="00B82757"/>
    <w:rsid w:val="00B86A45"/>
    <w:rsid w:val="00B947C6"/>
    <w:rsid w:val="00B94B05"/>
    <w:rsid w:val="00B94D3D"/>
    <w:rsid w:val="00B96D7B"/>
    <w:rsid w:val="00B97A3F"/>
    <w:rsid w:val="00BA4E0A"/>
    <w:rsid w:val="00BB15D5"/>
    <w:rsid w:val="00BB290E"/>
    <w:rsid w:val="00BB3B86"/>
    <w:rsid w:val="00BB3CDB"/>
    <w:rsid w:val="00BB6B79"/>
    <w:rsid w:val="00BC004E"/>
    <w:rsid w:val="00BC0EFB"/>
    <w:rsid w:val="00BC146B"/>
    <w:rsid w:val="00BC16CB"/>
    <w:rsid w:val="00BC2136"/>
    <w:rsid w:val="00BC2584"/>
    <w:rsid w:val="00BC426A"/>
    <w:rsid w:val="00BD2325"/>
    <w:rsid w:val="00BD5628"/>
    <w:rsid w:val="00BD56AB"/>
    <w:rsid w:val="00BD61A5"/>
    <w:rsid w:val="00BD72A1"/>
    <w:rsid w:val="00BD7E2C"/>
    <w:rsid w:val="00BE2F03"/>
    <w:rsid w:val="00BE432B"/>
    <w:rsid w:val="00BE731D"/>
    <w:rsid w:val="00BF3D16"/>
    <w:rsid w:val="00BF705E"/>
    <w:rsid w:val="00C00407"/>
    <w:rsid w:val="00C01B08"/>
    <w:rsid w:val="00C040EE"/>
    <w:rsid w:val="00C075BE"/>
    <w:rsid w:val="00C07C90"/>
    <w:rsid w:val="00C12407"/>
    <w:rsid w:val="00C12EB7"/>
    <w:rsid w:val="00C15F1C"/>
    <w:rsid w:val="00C16494"/>
    <w:rsid w:val="00C1694A"/>
    <w:rsid w:val="00C21DD8"/>
    <w:rsid w:val="00C23B08"/>
    <w:rsid w:val="00C24331"/>
    <w:rsid w:val="00C24B2D"/>
    <w:rsid w:val="00C2586A"/>
    <w:rsid w:val="00C2684B"/>
    <w:rsid w:val="00C269C0"/>
    <w:rsid w:val="00C27244"/>
    <w:rsid w:val="00C34E94"/>
    <w:rsid w:val="00C414CF"/>
    <w:rsid w:val="00C50C6B"/>
    <w:rsid w:val="00C51C7D"/>
    <w:rsid w:val="00C544E7"/>
    <w:rsid w:val="00C56A4B"/>
    <w:rsid w:val="00C56B89"/>
    <w:rsid w:val="00C56DC9"/>
    <w:rsid w:val="00C601B3"/>
    <w:rsid w:val="00C60403"/>
    <w:rsid w:val="00C60550"/>
    <w:rsid w:val="00C6109A"/>
    <w:rsid w:val="00C65469"/>
    <w:rsid w:val="00C654F1"/>
    <w:rsid w:val="00C65F39"/>
    <w:rsid w:val="00C67053"/>
    <w:rsid w:val="00C75B60"/>
    <w:rsid w:val="00C77876"/>
    <w:rsid w:val="00C80C0B"/>
    <w:rsid w:val="00C820A4"/>
    <w:rsid w:val="00C82161"/>
    <w:rsid w:val="00C82595"/>
    <w:rsid w:val="00C825CE"/>
    <w:rsid w:val="00C8458F"/>
    <w:rsid w:val="00C86F4D"/>
    <w:rsid w:val="00C918AE"/>
    <w:rsid w:val="00C97C06"/>
    <w:rsid w:val="00CA0DCC"/>
    <w:rsid w:val="00CA3F76"/>
    <w:rsid w:val="00CA5B9D"/>
    <w:rsid w:val="00CA64EC"/>
    <w:rsid w:val="00CA68E6"/>
    <w:rsid w:val="00CB2BD2"/>
    <w:rsid w:val="00CB44AA"/>
    <w:rsid w:val="00CB5C1F"/>
    <w:rsid w:val="00CB7934"/>
    <w:rsid w:val="00CC20B1"/>
    <w:rsid w:val="00CC4653"/>
    <w:rsid w:val="00CC47AE"/>
    <w:rsid w:val="00CC5E12"/>
    <w:rsid w:val="00CC77D2"/>
    <w:rsid w:val="00CD139E"/>
    <w:rsid w:val="00CD4235"/>
    <w:rsid w:val="00CD4862"/>
    <w:rsid w:val="00CD6773"/>
    <w:rsid w:val="00CE0EB4"/>
    <w:rsid w:val="00CE1400"/>
    <w:rsid w:val="00CE1834"/>
    <w:rsid w:val="00CE2034"/>
    <w:rsid w:val="00CE5D6E"/>
    <w:rsid w:val="00CF034B"/>
    <w:rsid w:val="00CF0F0F"/>
    <w:rsid w:val="00CF17D2"/>
    <w:rsid w:val="00CF281C"/>
    <w:rsid w:val="00CF30E6"/>
    <w:rsid w:val="00D019F2"/>
    <w:rsid w:val="00D04213"/>
    <w:rsid w:val="00D06093"/>
    <w:rsid w:val="00D06D07"/>
    <w:rsid w:val="00D13BD5"/>
    <w:rsid w:val="00D13CBC"/>
    <w:rsid w:val="00D168FB"/>
    <w:rsid w:val="00D202DE"/>
    <w:rsid w:val="00D25672"/>
    <w:rsid w:val="00D2785E"/>
    <w:rsid w:val="00D308B4"/>
    <w:rsid w:val="00D33261"/>
    <w:rsid w:val="00D34ED2"/>
    <w:rsid w:val="00D35365"/>
    <w:rsid w:val="00D3642C"/>
    <w:rsid w:val="00D46CF3"/>
    <w:rsid w:val="00D47508"/>
    <w:rsid w:val="00D62388"/>
    <w:rsid w:val="00D65D04"/>
    <w:rsid w:val="00D716A6"/>
    <w:rsid w:val="00D7786D"/>
    <w:rsid w:val="00D82909"/>
    <w:rsid w:val="00D85E7A"/>
    <w:rsid w:val="00D86C3E"/>
    <w:rsid w:val="00D86EEA"/>
    <w:rsid w:val="00D90FB3"/>
    <w:rsid w:val="00D9565A"/>
    <w:rsid w:val="00DA6019"/>
    <w:rsid w:val="00DB0243"/>
    <w:rsid w:val="00DB0576"/>
    <w:rsid w:val="00DB2B00"/>
    <w:rsid w:val="00DB3E51"/>
    <w:rsid w:val="00DB5520"/>
    <w:rsid w:val="00DB5703"/>
    <w:rsid w:val="00DC03FF"/>
    <w:rsid w:val="00DC0545"/>
    <w:rsid w:val="00DC1F4A"/>
    <w:rsid w:val="00DC265A"/>
    <w:rsid w:val="00DC6E1B"/>
    <w:rsid w:val="00DD6F40"/>
    <w:rsid w:val="00DE0569"/>
    <w:rsid w:val="00DE4519"/>
    <w:rsid w:val="00DE4F4B"/>
    <w:rsid w:val="00DF0983"/>
    <w:rsid w:val="00DF2EF4"/>
    <w:rsid w:val="00DF366F"/>
    <w:rsid w:val="00DF6C21"/>
    <w:rsid w:val="00E01254"/>
    <w:rsid w:val="00E0452A"/>
    <w:rsid w:val="00E10762"/>
    <w:rsid w:val="00E17304"/>
    <w:rsid w:val="00E217DC"/>
    <w:rsid w:val="00E24A7D"/>
    <w:rsid w:val="00E252B9"/>
    <w:rsid w:val="00E2534F"/>
    <w:rsid w:val="00E2558E"/>
    <w:rsid w:val="00E267AD"/>
    <w:rsid w:val="00E336DF"/>
    <w:rsid w:val="00E3734E"/>
    <w:rsid w:val="00E412F3"/>
    <w:rsid w:val="00E42EE2"/>
    <w:rsid w:val="00E4511E"/>
    <w:rsid w:val="00E468FB"/>
    <w:rsid w:val="00E50F5C"/>
    <w:rsid w:val="00E518E3"/>
    <w:rsid w:val="00E51A78"/>
    <w:rsid w:val="00E51BEE"/>
    <w:rsid w:val="00E52F57"/>
    <w:rsid w:val="00E56ECA"/>
    <w:rsid w:val="00E5790B"/>
    <w:rsid w:val="00E6072E"/>
    <w:rsid w:val="00E608E3"/>
    <w:rsid w:val="00E60CE2"/>
    <w:rsid w:val="00E61565"/>
    <w:rsid w:val="00E64606"/>
    <w:rsid w:val="00E6659D"/>
    <w:rsid w:val="00E751E7"/>
    <w:rsid w:val="00E802E8"/>
    <w:rsid w:val="00E8499C"/>
    <w:rsid w:val="00E869B2"/>
    <w:rsid w:val="00E8741A"/>
    <w:rsid w:val="00E9329B"/>
    <w:rsid w:val="00EA0E4B"/>
    <w:rsid w:val="00EA1E9C"/>
    <w:rsid w:val="00EA3545"/>
    <w:rsid w:val="00EA361C"/>
    <w:rsid w:val="00EB461B"/>
    <w:rsid w:val="00EC4476"/>
    <w:rsid w:val="00EC53AB"/>
    <w:rsid w:val="00ED1B1F"/>
    <w:rsid w:val="00ED34FB"/>
    <w:rsid w:val="00ED39DF"/>
    <w:rsid w:val="00ED519A"/>
    <w:rsid w:val="00ED69F4"/>
    <w:rsid w:val="00EE02A0"/>
    <w:rsid w:val="00EE0511"/>
    <w:rsid w:val="00EE2806"/>
    <w:rsid w:val="00EE2BEB"/>
    <w:rsid w:val="00EE40FF"/>
    <w:rsid w:val="00EF00D2"/>
    <w:rsid w:val="00EF31D5"/>
    <w:rsid w:val="00F01012"/>
    <w:rsid w:val="00F011FE"/>
    <w:rsid w:val="00F0362F"/>
    <w:rsid w:val="00F04404"/>
    <w:rsid w:val="00F05497"/>
    <w:rsid w:val="00F058E1"/>
    <w:rsid w:val="00F12145"/>
    <w:rsid w:val="00F12A27"/>
    <w:rsid w:val="00F12ACD"/>
    <w:rsid w:val="00F13848"/>
    <w:rsid w:val="00F17200"/>
    <w:rsid w:val="00F2247B"/>
    <w:rsid w:val="00F24CA0"/>
    <w:rsid w:val="00F25586"/>
    <w:rsid w:val="00F27A8F"/>
    <w:rsid w:val="00F27BF1"/>
    <w:rsid w:val="00F304AF"/>
    <w:rsid w:val="00F33661"/>
    <w:rsid w:val="00F33917"/>
    <w:rsid w:val="00F33A54"/>
    <w:rsid w:val="00F34B8A"/>
    <w:rsid w:val="00F34C43"/>
    <w:rsid w:val="00F36090"/>
    <w:rsid w:val="00F36213"/>
    <w:rsid w:val="00F36EA0"/>
    <w:rsid w:val="00F37100"/>
    <w:rsid w:val="00F41C8E"/>
    <w:rsid w:val="00F44769"/>
    <w:rsid w:val="00F45319"/>
    <w:rsid w:val="00F45A70"/>
    <w:rsid w:val="00F46094"/>
    <w:rsid w:val="00F52019"/>
    <w:rsid w:val="00F52CFF"/>
    <w:rsid w:val="00F536BE"/>
    <w:rsid w:val="00F53CA9"/>
    <w:rsid w:val="00F552E0"/>
    <w:rsid w:val="00F578E9"/>
    <w:rsid w:val="00F60212"/>
    <w:rsid w:val="00F603C1"/>
    <w:rsid w:val="00F6258D"/>
    <w:rsid w:val="00F626EB"/>
    <w:rsid w:val="00F62FCA"/>
    <w:rsid w:val="00F64371"/>
    <w:rsid w:val="00F66450"/>
    <w:rsid w:val="00F72927"/>
    <w:rsid w:val="00F7526F"/>
    <w:rsid w:val="00F76A9F"/>
    <w:rsid w:val="00F773DA"/>
    <w:rsid w:val="00F83E6F"/>
    <w:rsid w:val="00F858F7"/>
    <w:rsid w:val="00F867D4"/>
    <w:rsid w:val="00F87B36"/>
    <w:rsid w:val="00F9314F"/>
    <w:rsid w:val="00F95D6B"/>
    <w:rsid w:val="00F974BF"/>
    <w:rsid w:val="00FA0BDF"/>
    <w:rsid w:val="00FA3952"/>
    <w:rsid w:val="00FA5CC7"/>
    <w:rsid w:val="00FA74C8"/>
    <w:rsid w:val="00FA799B"/>
    <w:rsid w:val="00FB0554"/>
    <w:rsid w:val="00FB26AB"/>
    <w:rsid w:val="00FB26C1"/>
    <w:rsid w:val="00FB2DFE"/>
    <w:rsid w:val="00FB36B5"/>
    <w:rsid w:val="00FB3AEB"/>
    <w:rsid w:val="00FB476E"/>
    <w:rsid w:val="00FB48F9"/>
    <w:rsid w:val="00FB5D59"/>
    <w:rsid w:val="00FC2432"/>
    <w:rsid w:val="00FC3501"/>
    <w:rsid w:val="00FD15BD"/>
    <w:rsid w:val="00FD1A38"/>
    <w:rsid w:val="00FD220C"/>
    <w:rsid w:val="00FD25E4"/>
    <w:rsid w:val="00FD2E28"/>
    <w:rsid w:val="00FD3672"/>
    <w:rsid w:val="00FD464F"/>
    <w:rsid w:val="00FD640C"/>
    <w:rsid w:val="00FD7BD2"/>
    <w:rsid w:val="00FE28AA"/>
    <w:rsid w:val="00FE3241"/>
    <w:rsid w:val="00FE5936"/>
    <w:rsid w:val="00FE6515"/>
    <w:rsid w:val="00FE7FDF"/>
    <w:rsid w:val="00FF4454"/>
    <w:rsid w:val="00FF63F5"/>
    <w:rsid w:val="00FF6F2E"/>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09999"/>
  <w15:chartTrackingRefBased/>
  <w15:docId w15:val="{54DE7E56-59D3-5243-8218-96A8501F5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05E"/>
    <w:pPr>
      <w:keepNext/>
      <w:keepLines/>
      <w:spacing w:before="240"/>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semiHidden/>
    <w:unhideWhenUsed/>
    <w:qFormat/>
    <w:rsid w:val="00BF705E"/>
    <w:pPr>
      <w:keepNext/>
      <w:keepLines/>
      <w:spacing w:line="480" w:lineRule="auto"/>
      <w:outlineLvl w:val="1"/>
    </w:pPr>
    <w:rPr>
      <w:rFonts w:ascii="Times New Roman" w:eastAsiaTheme="majorEastAsia" w:hAnsi="Times New Roman" w:cstheme="majorBidi"/>
      <w:color w:val="000000" w:themeColor="text1"/>
      <w:sz w:val="32"/>
      <w:szCs w:val="26"/>
      <w:u w:val="single"/>
    </w:rPr>
  </w:style>
  <w:style w:type="paragraph" w:styleId="Heading3">
    <w:name w:val="heading 3"/>
    <w:basedOn w:val="Normal"/>
    <w:next w:val="Normal"/>
    <w:link w:val="Heading3Char"/>
    <w:uiPriority w:val="9"/>
    <w:semiHidden/>
    <w:unhideWhenUsed/>
    <w:qFormat/>
    <w:rsid w:val="003C2A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6659D"/>
    <w:rPr>
      <w:i/>
      <w:iCs/>
    </w:rPr>
  </w:style>
  <w:style w:type="paragraph" w:styleId="ListParagraph">
    <w:name w:val="List Paragraph"/>
    <w:basedOn w:val="Normal"/>
    <w:uiPriority w:val="34"/>
    <w:qFormat/>
    <w:rsid w:val="00061706"/>
    <w:pPr>
      <w:ind w:left="720"/>
      <w:contextualSpacing/>
    </w:pPr>
  </w:style>
  <w:style w:type="character" w:styleId="PlaceholderText">
    <w:name w:val="Placeholder Text"/>
    <w:basedOn w:val="DefaultParagraphFont"/>
    <w:uiPriority w:val="99"/>
    <w:semiHidden/>
    <w:rsid w:val="003B7139"/>
    <w:rPr>
      <w:color w:val="808080"/>
    </w:rPr>
  </w:style>
  <w:style w:type="character" w:styleId="Hyperlink">
    <w:name w:val="Hyperlink"/>
    <w:basedOn w:val="DefaultParagraphFont"/>
    <w:uiPriority w:val="99"/>
    <w:unhideWhenUsed/>
    <w:rsid w:val="0088738D"/>
    <w:rPr>
      <w:color w:val="0563C1" w:themeColor="hyperlink"/>
      <w:u w:val="single"/>
    </w:rPr>
  </w:style>
  <w:style w:type="paragraph" w:styleId="NoSpacing">
    <w:name w:val="No Spacing"/>
    <w:link w:val="NoSpacingChar"/>
    <w:uiPriority w:val="1"/>
    <w:qFormat/>
    <w:rsid w:val="00BC004E"/>
    <w:rPr>
      <w:sz w:val="22"/>
      <w:szCs w:val="22"/>
      <w:lang w:val="en-US"/>
    </w:rPr>
  </w:style>
  <w:style w:type="character" w:customStyle="1" w:styleId="NoSpacingChar">
    <w:name w:val="No Spacing Char"/>
    <w:basedOn w:val="DefaultParagraphFont"/>
    <w:link w:val="NoSpacing"/>
    <w:uiPriority w:val="1"/>
    <w:rsid w:val="00BC004E"/>
    <w:rPr>
      <w:sz w:val="22"/>
      <w:szCs w:val="22"/>
      <w:lang w:val="en-US"/>
    </w:rPr>
  </w:style>
  <w:style w:type="character" w:customStyle="1" w:styleId="Heading1Char">
    <w:name w:val="Heading 1 Char"/>
    <w:basedOn w:val="DefaultParagraphFont"/>
    <w:link w:val="Heading1"/>
    <w:uiPriority w:val="9"/>
    <w:rsid w:val="00BF705E"/>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semiHidden/>
    <w:rsid w:val="00BF705E"/>
    <w:rPr>
      <w:rFonts w:ascii="Times New Roman" w:eastAsiaTheme="majorEastAsia" w:hAnsi="Times New Roman" w:cstheme="majorBidi"/>
      <w:color w:val="000000" w:themeColor="text1"/>
      <w:sz w:val="32"/>
      <w:szCs w:val="26"/>
      <w:u w:val="single"/>
    </w:rPr>
  </w:style>
  <w:style w:type="character" w:styleId="UnresolvedMention">
    <w:name w:val="Unresolved Mention"/>
    <w:basedOn w:val="DefaultParagraphFont"/>
    <w:uiPriority w:val="99"/>
    <w:semiHidden/>
    <w:unhideWhenUsed/>
    <w:rsid w:val="00A51A00"/>
    <w:rPr>
      <w:color w:val="605E5C"/>
      <w:shd w:val="clear" w:color="auto" w:fill="E1DFDD"/>
    </w:rPr>
  </w:style>
  <w:style w:type="character" w:styleId="FollowedHyperlink">
    <w:name w:val="FollowedHyperlink"/>
    <w:basedOn w:val="DefaultParagraphFont"/>
    <w:uiPriority w:val="99"/>
    <w:semiHidden/>
    <w:unhideWhenUsed/>
    <w:rsid w:val="00A51A00"/>
    <w:rPr>
      <w:color w:val="954F72" w:themeColor="followedHyperlink"/>
      <w:u w:val="single"/>
    </w:rPr>
  </w:style>
  <w:style w:type="paragraph" w:styleId="Footer">
    <w:name w:val="footer"/>
    <w:basedOn w:val="Normal"/>
    <w:link w:val="FooterChar"/>
    <w:uiPriority w:val="99"/>
    <w:unhideWhenUsed/>
    <w:rsid w:val="005F25B6"/>
    <w:pPr>
      <w:tabs>
        <w:tab w:val="center" w:pos="4513"/>
        <w:tab w:val="right" w:pos="9026"/>
      </w:tabs>
    </w:pPr>
  </w:style>
  <w:style w:type="character" w:customStyle="1" w:styleId="FooterChar">
    <w:name w:val="Footer Char"/>
    <w:basedOn w:val="DefaultParagraphFont"/>
    <w:link w:val="Footer"/>
    <w:uiPriority w:val="99"/>
    <w:rsid w:val="005F25B6"/>
  </w:style>
  <w:style w:type="character" w:styleId="PageNumber">
    <w:name w:val="page number"/>
    <w:basedOn w:val="DefaultParagraphFont"/>
    <w:uiPriority w:val="99"/>
    <w:semiHidden/>
    <w:unhideWhenUsed/>
    <w:rsid w:val="005F25B6"/>
  </w:style>
  <w:style w:type="paragraph" w:styleId="Title">
    <w:name w:val="Title"/>
    <w:basedOn w:val="Normal"/>
    <w:next w:val="Normal"/>
    <w:link w:val="TitleChar"/>
    <w:uiPriority w:val="10"/>
    <w:qFormat/>
    <w:rsid w:val="003C2AE7"/>
    <w:pPr>
      <w:spacing w:line="480" w:lineRule="auto"/>
    </w:pPr>
    <w:rPr>
      <w:rFonts w:ascii="Times New Roman" w:hAnsi="Times New Roman" w:cs="Times New Roman"/>
      <w:sz w:val="28"/>
    </w:rPr>
  </w:style>
  <w:style w:type="character" w:customStyle="1" w:styleId="TitleChar">
    <w:name w:val="Title Char"/>
    <w:basedOn w:val="DefaultParagraphFont"/>
    <w:link w:val="Title"/>
    <w:uiPriority w:val="10"/>
    <w:rsid w:val="003C2AE7"/>
    <w:rPr>
      <w:rFonts w:ascii="Times New Roman" w:hAnsi="Times New Roman" w:cs="Times New Roman"/>
      <w:sz w:val="28"/>
    </w:rPr>
  </w:style>
  <w:style w:type="character" w:customStyle="1" w:styleId="Heading3Char">
    <w:name w:val="Heading 3 Char"/>
    <w:basedOn w:val="DefaultParagraphFont"/>
    <w:link w:val="Heading3"/>
    <w:uiPriority w:val="9"/>
    <w:semiHidden/>
    <w:rsid w:val="003C2AE7"/>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B67AAE"/>
    <w:pPr>
      <w:spacing w:before="120"/>
    </w:pPr>
    <w:rPr>
      <w:b/>
      <w:bCs/>
      <w:i/>
      <w:iCs/>
    </w:rPr>
  </w:style>
  <w:style w:type="paragraph" w:styleId="TOC2">
    <w:name w:val="toc 2"/>
    <w:basedOn w:val="Normal"/>
    <w:next w:val="Normal"/>
    <w:autoRedefine/>
    <w:uiPriority w:val="39"/>
    <w:unhideWhenUsed/>
    <w:rsid w:val="00B67AAE"/>
    <w:pPr>
      <w:spacing w:before="120"/>
      <w:ind w:left="240"/>
    </w:pPr>
    <w:rPr>
      <w:b/>
      <w:bCs/>
      <w:sz w:val="22"/>
      <w:szCs w:val="22"/>
    </w:rPr>
  </w:style>
  <w:style w:type="paragraph" w:styleId="TOC3">
    <w:name w:val="toc 3"/>
    <w:basedOn w:val="Normal"/>
    <w:next w:val="Normal"/>
    <w:autoRedefine/>
    <w:uiPriority w:val="39"/>
    <w:unhideWhenUsed/>
    <w:rsid w:val="00B67AAE"/>
    <w:pPr>
      <w:ind w:left="480"/>
    </w:pPr>
    <w:rPr>
      <w:sz w:val="20"/>
      <w:szCs w:val="20"/>
    </w:rPr>
  </w:style>
  <w:style w:type="paragraph" w:styleId="TOCHeading">
    <w:name w:val="TOC Heading"/>
    <w:basedOn w:val="Heading1"/>
    <w:next w:val="Normal"/>
    <w:uiPriority w:val="39"/>
    <w:unhideWhenUsed/>
    <w:qFormat/>
    <w:rsid w:val="00B67AAE"/>
    <w:pPr>
      <w:spacing w:before="480" w:line="276" w:lineRule="auto"/>
      <w:outlineLvl w:val="9"/>
    </w:pPr>
    <w:rPr>
      <w:rFonts w:asciiTheme="majorHAnsi" w:hAnsiTheme="majorHAnsi"/>
      <w:b/>
      <w:bCs/>
      <w:sz w:val="28"/>
      <w:szCs w:val="28"/>
      <w:lang w:val="en-US" w:eastAsia="en-US"/>
    </w:rPr>
  </w:style>
  <w:style w:type="paragraph" w:styleId="TOC4">
    <w:name w:val="toc 4"/>
    <w:basedOn w:val="Normal"/>
    <w:next w:val="Normal"/>
    <w:autoRedefine/>
    <w:uiPriority w:val="39"/>
    <w:semiHidden/>
    <w:unhideWhenUsed/>
    <w:rsid w:val="00B67AAE"/>
    <w:pPr>
      <w:ind w:left="720"/>
    </w:pPr>
    <w:rPr>
      <w:sz w:val="20"/>
      <w:szCs w:val="20"/>
    </w:rPr>
  </w:style>
  <w:style w:type="paragraph" w:styleId="TOC5">
    <w:name w:val="toc 5"/>
    <w:basedOn w:val="Normal"/>
    <w:next w:val="Normal"/>
    <w:autoRedefine/>
    <w:uiPriority w:val="39"/>
    <w:semiHidden/>
    <w:unhideWhenUsed/>
    <w:rsid w:val="00B67AAE"/>
    <w:pPr>
      <w:ind w:left="960"/>
    </w:pPr>
    <w:rPr>
      <w:sz w:val="20"/>
      <w:szCs w:val="20"/>
    </w:rPr>
  </w:style>
  <w:style w:type="paragraph" w:styleId="TOC6">
    <w:name w:val="toc 6"/>
    <w:basedOn w:val="Normal"/>
    <w:next w:val="Normal"/>
    <w:autoRedefine/>
    <w:uiPriority w:val="39"/>
    <w:semiHidden/>
    <w:unhideWhenUsed/>
    <w:rsid w:val="00B67AAE"/>
    <w:pPr>
      <w:ind w:left="1200"/>
    </w:pPr>
    <w:rPr>
      <w:sz w:val="20"/>
      <w:szCs w:val="20"/>
    </w:rPr>
  </w:style>
  <w:style w:type="paragraph" w:styleId="TOC7">
    <w:name w:val="toc 7"/>
    <w:basedOn w:val="Normal"/>
    <w:next w:val="Normal"/>
    <w:autoRedefine/>
    <w:uiPriority w:val="39"/>
    <w:semiHidden/>
    <w:unhideWhenUsed/>
    <w:rsid w:val="00B67AAE"/>
    <w:pPr>
      <w:ind w:left="1440"/>
    </w:pPr>
    <w:rPr>
      <w:sz w:val="20"/>
      <w:szCs w:val="20"/>
    </w:rPr>
  </w:style>
  <w:style w:type="paragraph" w:styleId="TOC8">
    <w:name w:val="toc 8"/>
    <w:basedOn w:val="Normal"/>
    <w:next w:val="Normal"/>
    <w:autoRedefine/>
    <w:uiPriority w:val="39"/>
    <w:semiHidden/>
    <w:unhideWhenUsed/>
    <w:rsid w:val="00B67AAE"/>
    <w:pPr>
      <w:ind w:left="1680"/>
    </w:pPr>
    <w:rPr>
      <w:sz w:val="20"/>
      <w:szCs w:val="20"/>
    </w:rPr>
  </w:style>
  <w:style w:type="paragraph" w:styleId="TOC9">
    <w:name w:val="toc 9"/>
    <w:basedOn w:val="Normal"/>
    <w:next w:val="Normal"/>
    <w:autoRedefine/>
    <w:uiPriority w:val="39"/>
    <w:semiHidden/>
    <w:unhideWhenUsed/>
    <w:rsid w:val="00B67AAE"/>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01686">
      <w:bodyDiv w:val="1"/>
      <w:marLeft w:val="0"/>
      <w:marRight w:val="0"/>
      <w:marTop w:val="0"/>
      <w:marBottom w:val="0"/>
      <w:divBdr>
        <w:top w:val="none" w:sz="0" w:space="0" w:color="auto"/>
        <w:left w:val="none" w:sz="0" w:space="0" w:color="auto"/>
        <w:bottom w:val="none" w:sz="0" w:space="0" w:color="auto"/>
        <w:right w:val="none" w:sz="0" w:space="0" w:color="auto"/>
      </w:divBdr>
      <w:divsChild>
        <w:div w:id="486938699">
          <w:marLeft w:val="0"/>
          <w:marRight w:val="0"/>
          <w:marTop w:val="0"/>
          <w:marBottom w:val="0"/>
          <w:divBdr>
            <w:top w:val="none" w:sz="0" w:space="0" w:color="auto"/>
            <w:left w:val="none" w:sz="0" w:space="0" w:color="auto"/>
            <w:bottom w:val="none" w:sz="0" w:space="0" w:color="auto"/>
            <w:right w:val="none" w:sz="0" w:space="0" w:color="auto"/>
          </w:divBdr>
          <w:divsChild>
            <w:div w:id="1645810893">
              <w:marLeft w:val="0"/>
              <w:marRight w:val="0"/>
              <w:marTop w:val="0"/>
              <w:marBottom w:val="0"/>
              <w:divBdr>
                <w:top w:val="none" w:sz="0" w:space="0" w:color="auto"/>
                <w:left w:val="none" w:sz="0" w:space="0" w:color="auto"/>
                <w:bottom w:val="none" w:sz="0" w:space="0" w:color="auto"/>
                <w:right w:val="none" w:sz="0" w:space="0" w:color="auto"/>
              </w:divBdr>
              <w:divsChild>
                <w:div w:id="43132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14752">
      <w:bodyDiv w:val="1"/>
      <w:marLeft w:val="0"/>
      <w:marRight w:val="0"/>
      <w:marTop w:val="0"/>
      <w:marBottom w:val="0"/>
      <w:divBdr>
        <w:top w:val="none" w:sz="0" w:space="0" w:color="auto"/>
        <w:left w:val="none" w:sz="0" w:space="0" w:color="auto"/>
        <w:bottom w:val="none" w:sz="0" w:space="0" w:color="auto"/>
        <w:right w:val="none" w:sz="0" w:space="0" w:color="auto"/>
      </w:divBdr>
      <w:divsChild>
        <w:div w:id="1568570207">
          <w:marLeft w:val="0"/>
          <w:marRight w:val="0"/>
          <w:marTop w:val="0"/>
          <w:marBottom w:val="0"/>
          <w:divBdr>
            <w:top w:val="none" w:sz="0" w:space="0" w:color="auto"/>
            <w:left w:val="none" w:sz="0" w:space="0" w:color="auto"/>
            <w:bottom w:val="none" w:sz="0" w:space="0" w:color="auto"/>
            <w:right w:val="none" w:sz="0" w:space="0" w:color="auto"/>
          </w:divBdr>
          <w:divsChild>
            <w:div w:id="5359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79819">
      <w:bodyDiv w:val="1"/>
      <w:marLeft w:val="0"/>
      <w:marRight w:val="0"/>
      <w:marTop w:val="0"/>
      <w:marBottom w:val="0"/>
      <w:divBdr>
        <w:top w:val="none" w:sz="0" w:space="0" w:color="auto"/>
        <w:left w:val="none" w:sz="0" w:space="0" w:color="auto"/>
        <w:bottom w:val="none" w:sz="0" w:space="0" w:color="auto"/>
        <w:right w:val="none" w:sz="0" w:space="0" w:color="auto"/>
      </w:divBdr>
      <w:divsChild>
        <w:div w:id="431323025">
          <w:marLeft w:val="0"/>
          <w:marRight w:val="0"/>
          <w:marTop w:val="0"/>
          <w:marBottom w:val="0"/>
          <w:divBdr>
            <w:top w:val="none" w:sz="0" w:space="0" w:color="auto"/>
            <w:left w:val="none" w:sz="0" w:space="0" w:color="auto"/>
            <w:bottom w:val="none" w:sz="0" w:space="0" w:color="auto"/>
            <w:right w:val="none" w:sz="0" w:space="0" w:color="auto"/>
          </w:divBdr>
          <w:divsChild>
            <w:div w:id="4557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58097">
      <w:bodyDiv w:val="1"/>
      <w:marLeft w:val="0"/>
      <w:marRight w:val="0"/>
      <w:marTop w:val="0"/>
      <w:marBottom w:val="0"/>
      <w:divBdr>
        <w:top w:val="none" w:sz="0" w:space="0" w:color="auto"/>
        <w:left w:val="none" w:sz="0" w:space="0" w:color="auto"/>
        <w:bottom w:val="none" w:sz="0" w:space="0" w:color="auto"/>
        <w:right w:val="none" w:sz="0" w:space="0" w:color="auto"/>
      </w:divBdr>
      <w:divsChild>
        <w:div w:id="1518735313">
          <w:marLeft w:val="0"/>
          <w:marRight w:val="0"/>
          <w:marTop w:val="0"/>
          <w:marBottom w:val="0"/>
          <w:divBdr>
            <w:top w:val="none" w:sz="0" w:space="0" w:color="auto"/>
            <w:left w:val="none" w:sz="0" w:space="0" w:color="auto"/>
            <w:bottom w:val="none" w:sz="0" w:space="0" w:color="auto"/>
            <w:right w:val="none" w:sz="0" w:space="0" w:color="auto"/>
          </w:divBdr>
          <w:divsChild>
            <w:div w:id="4471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7071">
      <w:bodyDiv w:val="1"/>
      <w:marLeft w:val="0"/>
      <w:marRight w:val="0"/>
      <w:marTop w:val="0"/>
      <w:marBottom w:val="0"/>
      <w:divBdr>
        <w:top w:val="none" w:sz="0" w:space="0" w:color="auto"/>
        <w:left w:val="none" w:sz="0" w:space="0" w:color="auto"/>
        <w:bottom w:val="none" w:sz="0" w:space="0" w:color="auto"/>
        <w:right w:val="none" w:sz="0" w:space="0" w:color="auto"/>
      </w:divBdr>
    </w:div>
    <w:div w:id="1995178698">
      <w:bodyDiv w:val="1"/>
      <w:marLeft w:val="0"/>
      <w:marRight w:val="0"/>
      <w:marTop w:val="0"/>
      <w:marBottom w:val="0"/>
      <w:divBdr>
        <w:top w:val="none" w:sz="0" w:space="0" w:color="auto"/>
        <w:left w:val="none" w:sz="0" w:space="0" w:color="auto"/>
        <w:bottom w:val="none" w:sz="0" w:space="0" w:color="auto"/>
        <w:right w:val="none" w:sz="0" w:space="0" w:color="auto"/>
      </w:divBdr>
    </w:div>
    <w:div w:id="2006321260">
      <w:bodyDiv w:val="1"/>
      <w:marLeft w:val="0"/>
      <w:marRight w:val="0"/>
      <w:marTop w:val="0"/>
      <w:marBottom w:val="0"/>
      <w:divBdr>
        <w:top w:val="none" w:sz="0" w:space="0" w:color="auto"/>
        <w:left w:val="none" w:sz="0" w:space="0" w:color="auto"/>
        <w:bottom w:val="none" w:sz="0" w:space="0" w:color="auto"/>
        <w:right w:val="none" w:sz="0" w:space="0" w:color="auto"/>
      </w:divBdr>
      <w:divsChild>
        <w:div w:id="839464964">
          <w:marLeft w:val="0"/>
          <w:marRight w:val="0"/>
          <w:marTop w:val="0"/>
          <w:marBottom w:val="0"/>
          <w:divBdr>
            <w:top w:val="none" w:sz="0" w:space="0" w:color="auto"/>
            <w:left w:val="none" w:sz="0" w:space="0" w:color="auto"/>
            <w:bottom w:val="none" w:sz="0" w:space="0" w:color="auto"/>
            <w:right w:val="none" w:sz="0" w:space="0" w:color="auto"/>
          </w:divBdr>
          <w:divsChild>
            <w:div w:id="11480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fontTable" Target="fontTable.xml"/><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hyperlink" Target="https://blog.csdn.net/weixin_30478923/article/details/99396624?ops_request_misc=&amp;request_id=&amp;biz_id=102&amp;utm_term=c++string" TargetMode="Externa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jpeg"/><Relationship Id="rId102"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image" Target="media/image85.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hyperlink" Target="http://fourier.eng.hmc.edu/e176/lectures/NM/node21.html" TargetMode="External"/><Relationship Id="rId118" Type="http://schemas.microsoft.com/office/2011/relationships/people" Target="people.xml"/><Relationship Id="rId80" Type="http://schemas.openxmlformats.org/officeDocument/2006/relationships/image" Target="media/image73.jpeg"/><Relationship Id="rId85" Type="http://schemas.openxmlformats.org/officeDocument/2006/relationships/chart" Target="charts/chart2.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en.wikipedia.org/wiki/Boltzmann_constant" TargetMode="External"/><Relationship Id="rId119"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hyperlink" Target="https://en.wikipedia.org/wiki/Bipolar_junction_transistor#Large-signal_models" TargetMode="External"/><Relationship Id="rId115"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chart" Target="charts/chart1.xml"/><Relationship Id="rId100" Type="http://schemas.openxmlformats.org/officeDocument/2006/relationships/image" Target="media/image90.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hart" Target="charts/chart4.xml"/><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hyperlink" Target="https://blog.csdn.net/u010025211/article/details/48007847?utm_medium=distribute.pc_relevant.none-task-blog-baidujs_utm_term-0&amp;spm=1001.2101.3001.4242"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N004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CN"/>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Sheet1!$A$88:$A$98</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Sheet1!$B$88:$B$98</c:f>
              <c:numCache>
                <c:formatCode>General</c:formatCode>
                <c:ptCount val="11"/>
                <c:pt idx="0">
                  <c:v>0.57915700000000003</c:v>
                </c:pt>
                <c:pt idx="1">
                  <c:v>0.72861600000000004</c:v>
                </c:pt>
                <c:pt idx="2">
                  <c:v>0.91627899999999995</c:v>
                </c:pt>
                <c:pt idx="3">
                  <c:v>1.1515500000000001</c:v>
                </c:pt>
                <c:pt idx="4">
                  <c:v>1.4458</c:v>
                </c:pt>
                <c:pt idx="5">
                  <c:v>1.81243</c:v>
                </c:pt>
                <c:pt idx="6">
                  <c:v>2.26654</c:v>
                </c:pt>
                <c:pt idx="7">
                  <c:v>2.8239000000000001</c:v>
                </c:pt>
                <c:pt idx="8">
                  <c:v>3.4984999999999999</c:v>
                </c:pt>
                <c:pt idx="9">
                  <c:v>4.2981100000000003</c:v>
                </c:pt>
                <c:pt idx="10">
                  <c:v>5.2175200000000004</c:v>
                </c:pt>
              </c:numCache>
            </c:numRef>
          </c:yVal>
          <c:smooth val="1"/>
          <c:extLst>
            <c:ext xmlns:c16="http://schemas.microsoft.com/office/drawing/2014/chart" uri="{C3380CC4-5D6E-409C-BE32-E72D297353CC}">
              <c16:uniqueId val="{00000000-6051-CE4F-AADD-DC5EC3460A10}"/>
            </c:ext>
          </c:extLst>
        </c:ser>
        <c:dLbls>
          <c:showLegendKey val="0"/>
          <c:showVal val="0"/>
          <c:showCatName val="0"/>
          <c:showSerName val="0"/>
          <c:showPercent val="0"/>
          <c:showBubbleSize val="0"/>
        </c:dLbls>
        <c:axId val="1820945632"/>
        <c:axId val="1820558528"/>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Sheet1!$A$88:$A$98</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Sheet1!$C$88:$C$98</c:f>
              <c:numCache>
                <c:formatCode>General</c:formatCode>
                <c:ptCount val="11"/>
                <c:pt idx="0">
                  <c:v>-92.775599999999997</c:v>
                </c:pt>
                <c:pt idx="1">
                  <c:v>-93.492699999999999</c:v>
                </c:pt>
                <c:pt idx="2">
                  <c:v>-94.393900000000002</c:v>
                </c:pt>
                <c:pt idx="3">
                  <c:v>-95.525199999999998</c:v>
                </c:pt>
                <c:pt idx="4">
                  <c:v>-96.943299999999994</c:v>
                </c:pt>
                <c:pt idx="5">
                  <c:v>-98.716300000000004</c:v>
                </c:pt>
                <c:pt idx="6">
                  <c:v>-100.92400000000001</c:v>
                </c:pt>
                <c:pt idx="7">
                  <c:v>-103.657</c:v>
                </c:pt>
                <c:pt idx="8">
                  <c:v>-107.009</c:v>
                </c:pt>
                <c:pt idx="9">
                  <c:v>-111.062</c:v>
                </c:pt>
                <c:pt idx="10">
                  <c:v>-115.86499999999999</c:v>
                </c:pt>
              </c:numCache>
            </c:numRef>
          </c:yVal>
          <c:smooth val="1"/>
          <c:extLst>
            <c:ext xmlns:c16="http://schemas.microsoft.com/office/drawing/2014/chart" uri="{C3380CC4-5D6E-409C-BE32-E72D297353CC}">
              <c16:uniqueId val="{00000001-6051-CE4F-AADD-DC5EC3460A10}"/>
            </c:ext>
          </c:extLst>
        </c:ser>
        <c:dLbls>
          <c:showLegendKey val="0"/>
          <c:showVal val="0"/>
          <c:showCatName val="0"/>
          <c:showSerName val="0"/>
          <c:showPercent val="0"/>
          <c:showBubbleSize val="0"/>
        </c:dLbls>
        <c:axId val="1786015392"/>
        <c:axId val="1854202000"/>
      </c:scatterChart>
      <c:valAx>
        <c:axId val="1820945632"/>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820558528"/>
        <c:crosses val="autoZero"/>
        <c:crossBetween val="midCat"/>
      </c:valAx>
      <c:valAx>
        <c:axId val="1820558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V(N004)/Vin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820945632"/>
        <c:crosses val="autoZero"/>
        <c:crossBetween val="midCat"/>
      </c:valAx>
      <c:valAx>
        <c:axId val="1854202000"/>
        <c:scaling>
          <c:orientation val="minMax"/>
          <c:max val="-9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86015392"/>
        <c:crosses val="max"/>
        <c:crossBetween val="midCat"/>
      </c:valAx>
      <c:valAx>
        <c:axId val="1786015392"/>
        <c:scaling>
          <c:logBase val="10"/>
          <c:orientation val="minMax"/>
        </c:scaling>
        <c:delete val="1"/>
        <c:axPos val="b"/>
        <c:numFmt formatCode="General" sourceLinked="1"/>
        <c:majorTickMark val="out"/>
        <c:minorTickMark val="none"/>
        <c:tickLblPos val="nextTo"/>
        <c:crossAx val="18542020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N001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CN"/>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Sheet1!$M$37:$M$47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Sheet1!$N$37:$N$47</c:f>
              <c:numCache>
                <c:formatCode>General</c:formatCode>
                <c:ptCount val="11"/>
                <c:pt idx="0">
                  <c:v>0.75317400000000001</c:v>
                </c:pt>
                <c:pt idx="1">
                  <c:v>0.821631</c:v>
                </c:pt>
                <c:pt idx="2">
                  <c:v>0.87581699999999996</c:v>
                </c:pt>
                <c:pt idx="3">
                  <c:v>0.91607799999999995</c:v>
                </c:pt>
                <c:pt idx="4">
                  <c:v>0.94453200000000004</c:v>
                </c:pt>
                <c:pt idx="5">
                  <c:v>0.96391099999999996</c:v>
                </c:pt>
                <c:pt idx="6">
                  <c:v>0.97677000000000003</c:v>
                </c:pt>
                <c:pt idx="7">
                  <c:v>0.98515299999999995</c:v>
                </c:pt>
                <c:pt idx="8">
                  <c:v>0.99055499999999996</c:v>
                </c:pt>
                <c:pt idx="9">
                  <c:v>0.99400900000000003</c:v>
                </c:pt>
                <c:pt idx="10">
                  <c:v>0.99620799999999998</c:v>
                </c:pt>
              </c:numCache>
            </c:numRef>
          </c:yVal>
          <c:smooth val="1"/>
          <c:extLst>
            <c:ext xmlns:c16="http://schemas.microsoft.com/office/drawing/2014/chart" uri="{C3380CC4-5D6E-409C-BE32-E72D297353CC}">
              <c16:uniqueId val="{00000000-860E-0446-865F-324350438E38}"/>
            </c:ext>
          </c:extLst>
        </c:ser>
        <c:dLbls>
          <c:showLegendKey val="0"/>
          <c:showVal val="0"/>
          <c:showCatName val="0"/>
          <c:showSerName val="0"/>
          <c:showPercent val="0"/>
          <c:showBubbleSize val="0"/>
        </c:dLbls>
        <c:axId val="1786667760"/>
        <c:axId val="1785890144"/>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Sheet1!$M$37:$M$47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Sheet1!$O$37:$O$47</c:f>
              <c:numCache>
                <c:formatCode>General</c:formatCode>
                <c:ptCount val="11"/>
                <c:pt idx="0">
                  <c:v>41.134</c:v>
                </c:pt>
                <c:pt idx="1">
                  <c:v>34.751600000000003</c:v>
                </c:pt>
                <c:pt idx="2">
                  <c:v>28.8582</c:v>
                </c:pt>
                <c:pt idx="3">
                  <c:v>23.640799999999999</c:v>
                </c:pt>
                <c:pt idx="4">
                  <c:v>19.172899999999998</c:v>
                </c:pt>
                <c:pt idx="5">
                  <c:v>15.4398</c:v>
                </c:pt>
                <c:pt idx="6">
                  <c:v>12.374000000000001</c:v>
                </c:pt>
                <c:pt idx="7">
                  <c:v>9.8854399999999991</c:v>
                </c:pt>
                <c:pt idx="8">
                  <c:v>7.8810599999999997</c:v>
                </c:pt>
                <c:pt idx="9">
                  <c:v>6.2747200000000003</c:v>
                </c:pt>
                <c:pt idx="10">
                  <c:v>4.9915399999999996</c:v>
                </c:pt>
              </c:numCache>
            </c:numRef>
          </c:yVal>
          <c:smooth val="1"/>
          <c:extLst>
            <c:ext xmlns:c16="http://schemas.microsoft.com/office/drawing/2014/chart" uri="{C3380CC4-5D6E-409C-BE32-E72D297353CC}">
              <c16:uniqueId val="{00000001-860E-0446-865F-324350438E38}"/>
            </c:ext>
          </c:extLst>
        </c:ser>
        <c:dLbls>
          <c:showLegendKey val="0"/>
          <c:showVal val="0"/>
          <c:showCatName val="0"/>
          <c:showSerName val="0"/>
          <c:showPercent val="0"/>
          <c:showBubbleSize val="0"/>
        </c:dLbls>
        <c:axId val="1779549520"/>
        <c:axId val="1779789264"/>
      </c:scatterChart>
      <c:valAx>
        <c:axId val="1786667760"/>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85890144"/>
        <c:crosses val="autoZero"/>
        <c:crossBetween val="midCat"/>
      </c:valAx>
      <c:valAx>
        <c:axId val="1785890144"/>
        <c:scaling>
          <c:orientation val="minMax"/>
          <c:max val="1.05"/>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V(N002)/Vin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86667760"/>
        <c:crosses val="autoZero"/>
        <c:crossBetween val="midCat"/>
      </c:valAx>
      <c:valAx>
        <c:axId val="17797892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79549520"/>
        <c:crosses val="max"/>
        <c:crossBetween val="midCat"/>
      </c:valAx>
      <c:valAx>
        <c:axId val="1779549520"/>
        <c:scaling>
          <c:logBase val="10"/>
          <c:orientation val="minMax"/>
        </c:scaling>
        <c:delete val="1"/>
        <c:axPos val="b"/>
        <c:numFmt formatCode="General" sourceLinked="1"/>
        <c:majorTickMark val="out"/>
        <c:minorTickMark val="none"/>
        <c:tickLblPos val="nextTo"/>
        <c:crossAx val="177978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N003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CN"/>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Sheet1!$A$37:$A$47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Sheet1!$B$37:$B$47</c:f>
              <c:numCache>
                <c:formatCode>General</c:formatCode>
                <c:ptCount val="11"/>
                <c:pt idx="0">
                  <c:v>0.732317</c:v>
                </c:pt>
                <c:pt idx="1">
                  <c:v>0.79887799999999998</c:v>
                </c:pt>
                <c:pt idx="2">
                  <c:v>0.85156399999999999</c:v>
                </c:pt>
                <c:pt idx="3">
                  <c:v>0.89071</c:v>
                </c:pt>
                <c:pt idx="4">
                  <c:v>0.91837599999999997</c:v>
                </c:pt>
                <c:pt idx="5">
                  <c:v>0.937218</c:v>
                </c:pt>
                <c:pt idx="6">
                  <c:v>0.94972100000000004</c:v>
                </c:pt>
                <c:pt idx="7">
                  <c:v>0.95787199999999995</c:v>
                </c:pt>
                <c:pt idx="8">
                  <c:v>0.96312399999999998</c:v>
                </c:pt>
                <c:pt idx="9">
                  <c:v>0.96648299999999998</c:v>
                </c:pt>
                <c:pt idx="10">
                  <c:v>0.96862099999999995</c:v>
                </c:pt>
              </c:numCache>
            </c:numRef>
          </c:yVal>
          <c:smooth val="1"/>
          <c:extLst>
            <c:ext xmlns:c16="http://schemas.microsoft.com/office/drawing/2014/chart" uri="{C3380CC4-5D6E-409C-BE32-E72D297353CC}">
              <c16:uniqueId val="{00000000-AA3B-BB4D-B61F-77D81088D845}"/>
            </c:ext>
          </c:extLst>
        </c:ser>
        <c:dLbls>
          <c:showLegendKey val="0"/>
          <c:showVal val="0"/>
          <c:showCatName val="0"/>
          <c:showSerName val="0"/>
          <c:showPercent val="0"/>
          <c:showBubbleSize val="0"/>
        </c:dLbls>
        <c:axId val="1762947152"/>
        <c:axId val="1762947552"/>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Sheet1!$A$37:$A$47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Sheet1!$C$37:$C$47</c:f>
              <c:numCache>
                <c:formatCode>General</c:formatCode>
                <c:ptCount val="11"/>
                <c:pt idx="0">
                  <c:v>41.134</c:v>
                </c:pt>
                <c:pt idx="1">
                  <c:v>34.751600000000003</c:v>
                </c:pt>
                <c:pt idx="2">
                  <c:v>28.8582</c:v>
                </c:pt>
                <c:pt idx="3">
                  <c:v>23.640799999999999</c:v>
                </c:pt>
                <c:pt idx="4">
                  <c:v>19.172899999999998</c:v>
                </c:pt>
                <c:pt idx="5">
                  <c:v>15.4398</c:v>
                </c:pt>
                <c:pt idx="6">
                  <c:v>12.374000000000001</c:v>
                </c:pt>
                <c:pt idx="7">
                  <c:v>9.8854399999999991</c:v>
                </c:pt>
                <c:pt idx="8">
                  <c:v>7.8810599999999997</c:v>
                </c:pt>
                <c:pt idx="9">
                  <c:v>6.2747200000000003</c:v>
                </c:pt>
                <c:pt idx="10">
                  <c:v>4.9915399999999996</c:v>
                </c:pt>
              </c:numCache>
            </c:numRef>
          </c:yVal>
          <c:smooth val="1"/>
          <c:extLst>
            <c:ext xmlns:c16="http://schemas.microsoft.com/office/drawing/2014/chart" uri="{C3380CC4-5D6E-409C-BE32-E72D297353CC}">
              <c16:uniqueId val="{00000001-AA3B-BB4D-B61F-77D81088D845}"/>
            </c:ext>
          </c:extLst>
        </c:ser>
        <c:dLbls>
          <c:showLegendKey val="0"/>
          <c:showVal val="0"/>
          <c:showCatName val="0"/>
          <c:showSerName val="0"/>
          <c:showPercent val="0"/>
          <c:showBubbleSize val="0"/>
        </c:dLbls>
        <c:axId val="1811105424"/>
        <c:axId val="1705787648"/>
      </c:scatterChart>
      <c:valAx>
        <c:axId val="1762947152"/>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62947552"/>
        <c:crosses val="autoZero"/>
        <c:crossBetween val="midCat"/>
      </c:valAx>
      <c:valAx>
        <c:axId val="1762947552"/>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V(N003)/Vin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62947152"/>
        <c:crosses val="autoZero"/>
        <c:crossBetween val="midCat"/>
      </c:valAx>
      <c:valAx>
        <c:axId val="17057876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811105424"/>
        <c:crosses val="max"/>
        <c:crossBetween val="midCat"/>
      </c:valAx>
      <c:valAx>
        <c:axId val="1811105424"/>
        <c:scaling>
          <c:logBase val="10"/>
          <c:orientation val="minMax"/>
        </c:scaling>
        <c:delete val="1"/>
        <c:axPos val="b"/>
        <c:numFmt formatCode="General" sourceLinked="1"/>
        <c:majorTickMark val="out"/>
        <c:minorTickMark val="none"/>
        <c:tickLblPos val="nextTo"/>
        <c:crossAx val="17057876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N004</a:t>
            </a:r>
            <a:r>
              <a:rPr lang="en-GB" baseline="0"/>
              <a:t> Magnitude&amp;Phase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CN"/>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Sheet1!$A$1:$A$11</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Sheet1!$B$1:$B$11</c:f>
              <c:numCache>
                <c:formatCode>General</c:formatCode>
                <c:ptCount val="11"/>
                <c:pt idx="0">
                  <c:v>7.2835799999999997</c:v>
                </c:pt>
                <c:pt idx="1">
                  <c:v>7.9455999999999998</c:v>
                </c:pt>
                <c:pt idx="2">
                  <c:v>8.4695999999999998</c:v>
                </c:pt>
                <c:pt idx="3">
                  <c:v>8.8589500000000001</c:v>
                </c:pt>
                <c:pt idx="4">
                  <c:v>9.1341099999999997</c:v>
                </c:pt>
                <c:pt idx="5">
                  <c:v>9.3215199999999996</c:v>
                </c:pt>
                <c:pt idx="6">
                  <c:v>9.4458699999999993</c:v>
                </c:pt>
                <c:pt idx="7">
                  <c:v>9.5269399999999997</c:v>
                </c:pt>
                <c:pt idx="8">
                  <c:v>9.5791799999999991</c:v>
                </c:pt>
                <c:pt idx="9">
                  <c:v>9.6125900000000009</c:v>
                </c:pt>
                <c:pt idx="10">
                  <c:v>9.6338399999999993</c:v>
                </c:pt>
              </c:numCache>
            </c:numRef>
          </c:yVal>
          <c:smooth val="1"/>
          <c:extLst>
            <c:ext xmlns:c16="http://schemas.microsoft.com/office/drawing/2014/chart" uri="{C3380CC4-5D6E-409C-BE32-E72D297353CC}">
              <c16:uniqueId val="{00000000-CB6B-994B-AB7C-4DC6BB1F7E5F}"/>
            </c:ext>
          </c:extLst>
        </c:ser>
        <c:dLbls>
          <c:showLegendKey val="0"/>
          <c:showVal val="0"/>
          <c:showCatName val="0"/>
          <c:showSerName val="0"/>
          <c:showPercent val="0"/>
          <c:showBubbleSize val="0"/>
        </c:dLbls>
        <c:axId val="1779031104"/>
        <c:axId val="177917816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Sheet1!$A$1:$A$11</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Sheet1!$C$1:$C$11</c:f>
              <c:numCache>
                <c:formatCode>General</c:formatCode>
                <c:ptCount val="11"/>
                <c:pt idx="0">
                  <c:v>-138.86600000000001</c:v>
                </c:pt>
                <c:pt idx="1">
                  <c:v>-145.24799999999999</c:v>
                </c:pt>
                <c:pt idx="2">
                  <c:v>-151.142</c:v>
                </c:pt>
                <c:pt idx="3">
                  <c:v>-156.35900000000001</c:v>
                </c:pt>
                <c:pt idx="4">
                  <c:v>-160.827</c:v>
                </c:pt>
                <c:pt idx="5">
                  <c:v>-164.56</c:v>
                </c:pt>
                <c:pt idx="6">
                  <c:v>-167.626</c:v>
                </c:pt>
                <c:pt idx="7">
                  <c:v>-170.11500000000001</c:v>
                </c:pt>
                <c:pt idx="8">
                  <c:v>-172.119</c:v>
                </c:pt>
                <c:pt idx="9">
                  <c:v>-173.72499999999999</c:v>
                </c:pt>
                <c:pt idx="10">
                  <c:v>-175.00800000000001</c:v>
                </c:pt>
              </c:numCache>
            </c:numRef>
          </c:yVal>
          <c:smooth val="1"/>
          <c:extLst>
            <c:ext xmlns:c16="http://schemas.microsoft.com/office/drawing/2014/chart" uri="{C3380CC4-5D6E-409C-BE32-E72D297353CC}">
              <c16:uniqueId val="{00000001-CB6B-994B-AB7C-4DC6BB1F7E5F}"/>
            </c:ext>
          </c:extLst>
        </c:ser>
        <c:dLbls>
          <c:showLegendKey val="0"/>
          <c:showVal val="0"/>
          <c:showCatName val="0"/>
          <c:showSerName val="0"/>
          <c:showPercent val="0"/>
          <c:showBubbleSize val="0"/>
        </c:dLbls>
        <c:axId val="1805854032"/>
        <c:axId val="1736062320"/>
      </c:scatterChart>
      <c:valAx>
        <c:axId val="1779031104"/>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79178160"/>
        <c:crosses val="autoZero"/>
        <c:crossBetween val="midCat"/>
      </c:valAx>
      <c:valAx>
        <c:axId val="1779178160"/>
        <c:scaling>
          <c:orientation val="minMax"/>
          <c:min val="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V(N004)/Vin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79031104"/>
        <c:crosses val="autoZero"/>
        <c:crossBetween val="midCat"/>
      </c:valAx>
      <c:valAx>
        <c:axId val="1736062320"/>
        <c:scaling>
          <c:orientation val="minMax"/>
          <c:max val="-13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805854032"/>
        <c:crosses val="max"/>
        <c:crossBetween val="midCat"/>
      </c:valAx>
      <c:valAx>
        <c:axId val="1805854032"/>
        <c:scaling>
          <c:logBase val="10"/>
          <c:orientation val="minMax"/>
        </c:scaling>
        <c:delete val="1"/>
        <c:axPos val="b"/>
        <c:numFmt formatCode="General" sourceLinked="1"/>
        <c:majorTickMark val="out"/>
        <c:minorTickMark val="none"/>
        <c:tickLblPos val="nextTo"/>
        <c:crossAx val="17360623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N003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CN"/>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Sheet1!$A$74:$A$84</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Sheet1!$B$74:$B$84</c:f>
              <c:numCache>
                <c:formatCode>General</c:formatCode>
                <c:ptCount val="11"/>
                <c:pt idx="0">
                  <c:v>4.8424700000000001E-2</c:v>
                </c:pt>
                <c:pt idx="1">
                  <c:v>6.0921299999999998E-2</c:v>
                </c:pt>
                <c:pt idx="2">
                  <c:v>7.6612299999999994E-2</c:v>
                </c:pt>
                <c:pt idx="3">
                  <c:v>9.6284099999999997E-2</c:v>
                </c:pt>
                <c:pt idx="4">
                  <c:v>0.12088699999999999</c:v>
                </c:pt>
                <c:pt idx="5">
                  <c:v>0.15154200000000001</c:v>
                </c:pt>
                <c:pt idx="6">
                  <c:v>0.18951100000000001</c:v>
                </c:pt>
                <c:pt idx="7">
                  <c:v>0.23611299999999999</c:v>
                </c:pt>
                <c:pt idx="8">
                  <c:v>0.292518</c:v>
                </c:pt>
                <c:pt idx="9">
                  <c:v>0.359375</c:v>
                </c:pt>
                <c:pt idx="10">
                  <c:v>0.43625000000000003</c:v>
                </c:pt>
              </c:numCache>
            </c:numRef>
          </c:yVal>
          <c:smooth val="1"/>
          <c:extLst>
            <c:ext xmlns:c16="http://schemas.microsoft.com/office/drawing/2014/chart" uri="{C3380CC4-5D6E-409C-BE32-E72D297353CC}">
              <c16:uniqueId val="{00000000-8D34-4948-A092-313B5B8672DA}"/>
            </c:ext>
          </c:extLst>
        </c:ser>
        <c:dLbls>
          <c:showLegendKey val="0"/>
          <c:showVal val="0"/>
          <c:showCatName val="0"/>
          <c:showSerName val="0"/>
          <c:showPercent val="0"/>
          <c:showBubbleSize val="0"/>
        </c:dLbls>
        <c:axId val="1820884832"/>
        <c:axId val="1820639216"/>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Sheet1!$A$74:$A$84</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Sheet1!$C$74:$C$84</c:f>
              <c:numCache>
                <c:formatCode>General</c:formatCode>
                <c:ptCount val="11"/>
                <c:pt idx="0">
                  <c:v>87.224400000000003</c:v>
                </c:pt>
                <c:pt idx="1">
                  <c:v>86.507300000000001</c:v>
                </c:pt>
                <c:pt idx="2">
                  <c:v>85.606099999999998</c:v>
                </c:pt>
                <c:pt idx="3">
                  <c:v>84.474800000000002</c:v>
                </c:pt>
                <c:pt idx="4">
                  <c:v>83.056700000000006</c:v>
                </c:pt>
                <c:pt idx="5">
                  <c:v>81.283699999999996</c:v>
                </c:pt>
                <c:pt idx="6">
                  <c:v>79.075699999999998</c:v>
                </c:pt>
                <c:pt idx="7">
                  <c:v>76.342699999999994</c:v>
                </c:pt>
                <c:pt idx="8">
                  <c:v>72.991200000000006</c:v>
                </c:pt>
                <c:pt idx="9">
                  <c:v>68.938199999999995</c:v>
                </c:pt>
                <c:pt idx="10">
                  <c:v>64.135199999999998</c:v>
                </c:pt>
              </c:numCache>
            </c:numRef>
          </c:yVal>
          <c:smooth val="1"/>
          <c:extLst>
            <c:ext xmlns:c16="http://schemas.microsoft.com/office/drawing/2014/chart" uri="{C3380CC4-5D6E-409C-BE32-E72D297353CC}">
              <c16:uniqueId val="{00000001-8D34-4948-A092-313B5B8672DA}"/>
            </c:ext>
          </c:extLst>
        </c:ser>
        <c:dLbls>
          <c:showLegendKey val="0"/>
          <c:showVal val="0"/>
          <c:showCatName val="0"/>
          <c:showSerName val="0"/>
          <c:showPercent val="0"/>
          <c:showBubbleSize val="0"/>
        </c:dLbls>
        <c:axId val="1736261600"/>
        <c:axId val="1820924448"/>
      </c:scatterChart>
      <c:valAx>
        <c:axId val="1820884832"/>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820639216"/>
        <c:crosses val="autoZero"/>
        <c:crossBetween val="midCat"/>
      </c:valAx>
      <c:valAx>
        <c:axId val="1820639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820884832"/>
        <c:crosses val="autoZero"/>
        <c:crossBetween val="midCat"/>
      </c:valAx>
      <c:valAx>
        <c:axId val="1820924448"/>
        <c:scaling>
          <c:orientation val="minMax"/>
          <c:min val="6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C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crossAx val="1736261600"/>
        <c:crosses val="max"/>
        <c:crossBetween val="midCat"/>
      </c:valAx>
      <c:valAx>
        <c:axId val="1736261600"/>
        <c:scaling>
          <c:logBase val="10"/>
          <c:orientation val="minMax"/>
        </c:scaling>
        <c:delete val="1"/>
        <c:axPos val="b"/>
        <c:numFmt formatCode="General" sourceLinked="1"/>
        <c:majorTickMark val="out"/>
        <c:minorTickMark val="none"/>
        <c:tickLblPos val="nextTo"/>
        <c:crossAx val="18209244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2341C-B08B-2448-B1EE-77E0BB52D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73</Pages>
  <Words>11393</Words>
  <Characters>57080</Characters>
  <Application>Microsoft Office Word</Application>
  <DocSecurity>0</DocSecurity>
  <Lines>1542</Lines>
  <Paragraphs>539</Paragraphs>
  <ScaleCrop>false</ScaleCrop>
  <HeadingPairs>
    <vt:vector size="2" baseType="variant">
      <vt:variant>
        <vt:lpstr>Title</vt:lpstr>
      </vt:variant>
      <vt:variant>
        <vt:i4>1</vt:i4>
      </vt:variant>
    </vt:vector>
  </HeadingPairs>
  <TitlesOfParts>
    <vt:vector size="1" baseType="lpstr">
      <vt:lpstr>ELEC40006 
Electronic Design Project 2021</vt:lpstr>
    </vt:vector>
  </TitlesOfParts>
  <Company/>
  <LinksUpToDate>false</LinksUpToDate>
  <CharactersWithSpaces>67934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ELEC40006 
Electronic Design Project 2021</dc:title>
  <dc:subject>Circuit Simulator</dc:subject>
  <dc:creator>Jacky Jiang, Haoran Wu, Tanglitong Zhang</dc:creator>
  <cp:keywords/>
  <dc:description/>
  <cp:lastModifiedBy>Jiang, Jacky</cp:lastModifiedBy>
  <cp:revision>121</cp:revision>
  <dcterms:created xsi:type="dcterms:W3CDTF">2021-06-08T09:53:00Z</dcterms:created>
  <dcterms:modified xsi:type="dcterms:W3CDTF">2021-06-13T04:37:00Z</dcterms:modified>
</cp:coreProperties>
</file>